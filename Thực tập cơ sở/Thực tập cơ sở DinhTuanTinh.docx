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5"/>
        <w:tblW w:w="9318" w:type="dxa"/>
        <w:tblInd w:w="102" w:type="dxa"/>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Layout w:type="fixed"/>
        <w:tblCellMar>
          <w:top w:w="0" w:type="dxa"/>
          <w:left w:w="108" w:type="dxa"/>
          <w:bottom w:w="0" w:type="dxa"/>
          <w:right w:w="108" w:type="dxa"/>
        </w:tblCellMar>
      </w:tblPr>
      <w:tblGrid>
        <w:gridCol w:w="9318"/>
      </w:tblGrid>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2419" w:hRule="atLeast"/>
        </w:trPr>
        <w:tc>
          <w:tcPr>
            <w:tcW w:w="9318" w:type="dxa"/>
            <w:tcBorders>
              <w:top w:val="single" w:color="auto" w:sz="4" w:space="0"/>
              <w:left w:val="single" w:color="auto" w:sz="4" w:space="0"/>
              <w:bottom w:val="nil"/>
              <w:right w:val="single" w:color="auto" w:sz="4" w:space="0"/>
            </w:tcBorders>
          </w:tcPr>
          <w:p>
            <w:pPr>
              <w:spacing w:before="240" w:line="288" w:lineRule="auto"/>
              <w:jc w:val="center"/>
              <w:rPr>
                <w:rFonts w:hint="default" w:ascii="Times New Roman" w:hAnsi="Times New Roman" w:cs="Times New Roman"/>
                <w:bCs/>
                <w:sz w:val="26"/>
                <w:szCs w:val="26"/>
              </w:rPr>
            </w:pPr>
            <w:r>
              <w:rPr>
                <w:rFonts w:hint="default" w:ascii="Times New Roman" w:hAnsi="Times New Roman" w:cs="Times New Roman"/>
                <w:bCs/>
                <w:sz w:val="26"/>
                <w:szCs w:val="26"/>
              </w:rPr>
              <w:t>HỌC VIỆN CÔNG NGHỆ BƯU CHÍNH VIỄN THÔNG</w:t>
            </w:r>
          </w:p>
          <w:p>
            <w:pPr>
              <w:spacing w:before="240" w:line="288" w:lineRule="auto"/>
              <w:jc w:val="center"/>
              <w:rPr>
                <w:rFonts w:hint="default" w:ascii="Times New Roman" w:hAnsi="Times New Roman" w:cs="Times New Roman"/>
                <w:b/>
                <w:bCs/>
                <w:sz w:val="26"/>
                <w:szCs w:val="26"/>
                <w:lang w:val="vi-VN"/>
              </w:rPr>
            </w:pPr>
            <w:r>
              <w:rPr>
                <w:rFonts w:hint="default" w:ascii="Times New Roman" w:hAnsi="Times New Roman" w:cs="Times New Roman"/>
                <w:b/>
                <w:bCs/>
                <w:sz w:val="32"/>
                <w:szCs w:val="32"/>
                <w:lang w:val="vi-VN"/>
              </w:rPr>
              <w:t>KHOA CÔNG NGHỆ THÔNG TIN 1</w:t>
            </w:r>
          </w:p>
          <w:p>
            <w:pPr>
              <w:spacing w:line="288" w:lineRule="auto"/>
              <w:jc w:val="center"/>
              <w:rPr>
                <w:rFonts w:hint="default" w:ascii="Times New Roman" w:hAnsi="Times New Roman" w:cs="Times New Roman"/>
                <w:b/>
                <w:bCs/>
                <w:sz w:val="26"/>
                <w:szCs w:val="26"/>
              </w:rPr>
            </w:pPr>
            <w:r>
              <w:rPr>
                <w:rFonts w:hint="default" w:ascii="Times New Roman" w:hAnsi="Times New Roman" w:cs="Times New Roman"/>
                <w:sz w:val="26"/>
                <w:szCs w:val="26"/>
              </w:rPr>
              <mc:AlternateContent>
                <mc:Choice Requires="wps">
                  <w:drawing>
                    <wp:anchor distT="0" distB="0" distL="114300" distR="114300" simplePos="0" relativeHeight="251659264" behindDoc="0" locked="0" layoutInCell="1" allowOverlap="1">
                      <wp:simplePos x="0" y="0"/>
                      <wp:positionH relativeFrom="column">
                        <wp:posOffset>1719580</wp:posOffset>
                      </wp:positionH>
                      <wp:positionV relativeFrom="paragraph">
                        <wp:posOffset>88900</wp:posOffset>
                      </wp:positionV>
                      <wp:extent cx="2317750" cy="0"/>
                      <wp:effectExtent l="5080" t="12700" r="10795" b="6350"/>
                      <wp:wrapNone/>
                      <wp:docPr id="2" name="Straight Arrow Connector 2"/>
                      <wp:cNvGraphicFramePr/>
                      <a:graphic xmlns:a="http://schemas.openxmlformats.org/drawingml/2006/main">
                        <a:graphicData uri="http://schemas.microsoft.com/office/word/2010/wordprocessingShape">
                          <wps:wsp>
                            <wps:cNvCnPr>
                              <a:cxnSpLocks noChangeShapeType="1"/>
                            </wps:cNvCnPr>
                            <wps:spPr bwMode="auto">
                              <a:xfrm>
                                <a:off x="0" y="0"/>
                                <a:ext cx="231775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35.4pt;margin-top:7pt;height:0pt;width:182.5pt;z-index:251659264;mso-width-relative:page;mso-height-relative:page;" filled="f" stroked="t" coordsize="21600,21600" o:gfxdata="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LDRwbWAAAACQEAAA8AAAAAAAAA&#10;AQAgAAAAIgAAAGRycy9kb3ducmV2LnhtbFBLAQIUABQAAAAIAIdO4kCHX/CK2gEAAMEDAAAOAAAA&#10;AAAAAAEAIAAAACUBAABkcnMvZTJvRG9jLnhtbFBLBQYAAAAABgAGAFkBAABxBQAAAAA=&#10;">
                      <v:fill on="f" focussize="0,0"/>
                      <v:stroke color="#000000" joinstyle="round"/>
                      <v:imagedata o:title=""/>
                      <o:lock v:ext="edit" aspectratio="f"/>
                    </v:shape>
                  </w:pict>
                </mc:Fallback>
              </mc:AlternateConten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2424" w:hRule="atLeast"/>
        </w:trPr>
        <w:tc>
          <w:tcPr>
            <w:tcW w:w="9318" w:type="dxa"/>
            <w:tcBorders>
              <w:top w:val="nil"/>
              <w:left w:val="single" w:color="auto" w:sz="4" w:space="0"/>
              <w:bottom w:val="nil"/>
              <w:right w:val="single" w:color="auto" w:sz="4" w:space="0"/>
            </w:tcBorders>
          </w:tcPr>
          <w:p>
            <w:pPr>
              <w:spacing w:before="140" w:line="288" w:lineRule="auto"/>
              <w:jc w:val="center"/>
              <w:rPr>
                <w:rFonts w:hint="default" w:ascii="Times New Roman" w:hAnsi="Times New Roman" w:cs="Times New Roman"/>
                <w:b/>
                <w:bCs/>
                <w:sz w:val="26"/>
                <w:szCs w:val="26"/>
              </w:rPr>
            </w:pPr>
            <w:r>
              <w:rPr>
                <w:rFonts w:hint="default" w:ascii="Times New Roman" w:hAnsi="Times New Roman" w:eastAsia="Times New Roman" w:cs="Times New Roman"/>
                <w:sz w:val="26"/>
                <w:szCs w:val="26"/>
              </w:rPr>
              <w:object>
                <v:shape id="_x0000_i1025" o:spt="75" type="#_x0000_t75" style="height:81pt;width:81pt;" o:ole="t" filled="f" o:preferrelative="t" stroked="f" coordsize="21600,21600">
                  <v:path/>
                  <v:fill on="f" focussize="0,0"/>
                  <v:stroke on="f" joinstyle="miter"/>
                  <v:imagedata r:id="rId7" o:title=""/>
                  <o:lock v:ext="edit" aspectratio="t"/>
                  <w10:wrap type="none"/>
                  <w10:anchorlock/>
                </v:shape>
                <o:OLEObject Type="Embed" ProgID="Photoshop.Image.7" ShapeID="_x0000_i1025" DrawAspect="Content" ObjectID="_1468075725" r:id="rId6">
                  <o:LockedField>false</o:LockedField>
                </o:OLEObject>
              </w:objec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3473" w:hRule="atLeast"/>
        </w:trPr>
        <w:tc>
          <w:tcPr>
            <w:tcW w:w="9318" w:type="dxa"/>
            <w:tcBorders>
              <w:top w:val="nil"/>
              <w:left w:val="single" w:color="auto" w:sz="4" w:space="0"/>
              <w:bottom w:val="nil"/>
              <w:right w:val="single" w:color="auto" w:sz="4" w:space="0"/>
            </w:tcBorders>
          </w:tcPr>
          <w:p>
            <w:pPr>
              <w:spacing w:before="140" w:line="288" w:lineRule="auto"/>
              <w:jc w:val="center"/>
              <w:rPr>
                <w:rFonts w:hint="default" w:ascii="Times New Roman" w:hAnsi="Times New Roman" w:cs="Times New Roman"/>
                <w:b/>
                <w:bCs w:val="0"/>
                <w:sz w:val="30"/>
                <w:szCs w:val="30"/>
                <w:lang w:val="vi-VN"/>
              </w:rPr>
            </w:pPr>
            <w:r>
              <w:rPr>
                <w:rFonts w:hint="default" w:ascii="Times New Roman" w:hAnsi="Times New Roman" w:cs="Times New Roman"/>
                <w:b/>
                <w:bCs w:val="0"/>
                <w:sz w:val="30"/>
                <w:szCs w:val="30"/>
              </w:rPr>
              <w:t>B</w:t>
            </w:r>
            <w:r>
              <w:rPr>
                <w:rFonts w:hint="default" w:ascii="Times New Roman" w:hAnsi="Times New Roman" w:cs="Times New Roman"/>
                <w:b/>
                <w:bCs w:val="0"/>
                <w:sz w:val="30"/>
                <w:szCs w:val="30"/>
                <w:lang w:val="vi-VN"/>
              </w:rPr>
              <w:t>ÁO CÁO ĐỀ TÀI</w:t>
            </w:r>
          </w:p>
          <w:p>
            <w:pPr>
              <w:spacing w:before="140" w:line="288" w:lineRule="auto"/>
              <w:jc w:val="center"/>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HỌC PHẦN THỰC TẬP CƠ SỞ</w:t>
            </w:r>
          </w:p>
          <w:p>
            <w:pPr>
              <w:spacing w:before="140" w:line="288" w:lineRule="auto"/>
              <w:jc w:val="center"/>
              <w:rPr>
                <w:rFonts w:hint="default" w:ascii="Times New Roman" w:hAnsi="Times New Roman" w:cs="Times New Roman"/>
                <w:b/>
                <w:bCs/>
                <w:sz w:val="26"/>
                <w:szCs w:val="26"/>
                <w:lang w:val="vi-VN"/>
              </w:rPr>
            </w:pPr>
          </w:p>
          <w:p>
            <w:pPr>
              <w:spacing w:before="140" w:line="288" w:lineRule="auto"/>
              <w:jc w:val="center"/>
              <w:rPr>
                <w:rFonts w:hint="default" w:ascii="Times New Roman" w:hAnsi="Times New Roman" w:cs="Times New Roman"/>
                <w:b/>
                <w:bCs/>
                <w:sz w:val="26"/>
                <w:szCs w:val="26"/>
                <w:lang w:val="vi-VN"/>
              </w:rPr>
            </w:pPr>
            <w:r>
              <w:rPr>
                <w:rFonts w:hint="default" w:ascii="Times New Roman" w:hAnsi="Times New Roman" w:cs="Times New Roman"/>
                <w:b/>
                <w:bCs/>
                <w:sz w:val="28"/>
                <w:szCs w:val="28"/>
                <w:lang w:val="vi-VN"/>
              </w:rPr>
              <w:t>ĐỀ TÀI: WEBSITE ĐẶT LỊCH KHÁM BỆNH</w:t>
            </w:r>
            <w:r>
              <w:rPr>
                <w:rFonts w:hint="default" w:ascii="Times New Roman" w:hAnsi="Times New Roman" w:cs="Times New Roman"/>
                <w:b/>
                <w:bCs/>
                <w:sz w:val="26"/>
                <w:szCs w:val="26"/>
                <w:lang w:val="vi-VN"/>
              </w:rPr>
              <w:t xml:space="preserve"> </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3727" w:hRule="atLeast"/>
        </w:trPr>
        <w:tc>
          <w:tcPr>
            <w:tcW w:w="9318" w:type="dxa"/>
            <w:tcBorders>
              <w:top w:val="nil"/>
              <w:left w:val="single" w:color="auto" w:sz="4" w:space="0"/>
              <w:bottom w:val="nil"/>
              <w:right w:val="single" w:color="auto" w:sz="4" w:space="0"/>
            </w:tcBorders>
          </w:tcPr>
          <w:p>
            <w:pPr>
              <w:tabs>
                <w:tab w:val="left" w:pos="3510"/>
                <w:tab w:val="center" w:pos="4421"/>
              </w:tabs>
              <w:spacing w:before="140" w:line="288" w:lineRule="auto"/>
              <w:ind w:firstLine="2470" w:firstLineChars="950"/>
              <w:jc w:val="left"/>
              <w:rPr>
                <w:rFonts w:hint="default" w:ascii="Times New Roman" w:hAnsi="Times New Roman" w:cs="Times New Roman"/>
                <w:b/>
                <w:bCs/>
                <w:sz w:val="26"/>
                <w:szCs w:val="26"/>
                <w:lang w:val="vi-VN"/>
              </w:rPr>
            </w:pPr>
            <w:r>
              <w:rPr>
                <w:rFonts w:hint="default" w:ascii="Times New Roman" w:hAnsi="Times New Roman" w:cs="Times New Roman"/>
                <w:bCs/>
                <w:sz w:val="26"/>
                <w:szCs w:val="26"/>
                <w:lang w:val="de-DE"/>
              </w:rPr>
              <w:t xml:space="preserve">Giảng viên </w:t>
            </w:r>
            <w:r>
              <w:rPr>
                <w:rFonts w:hint="default" w:ascii="Times New Roman" w:hAnsi="Times New Roman" w:cs="Times New Roman"/>
                <w:bCs/>
                <w:sz w:val="26"/>
                <w:szCs w:val="26"/>
                <w:lang w:val="vi-VN"/>
              </w:rPr>
              <w:t>hướng dẫn: Nguyễn Văn Tiến</w:t>
            </w:r>
          </w:p>
          <w:p>
            <w:pPr>
              <w:spacing w:before="140" w:line="288" w:lineRule="auto"/>
              <w:ind w:firstLine="2470" w:firstLineChars="950"/>
              <w:jc w:val="left"/>
              <w:rPr>
                <w:rFonts w:hint="default" w:ascii="Times New Roman" w:hAnsi="Times New Roman" w:cs="Times New Roman"/>
                <w:bCs/>
                <w:sz w:val="26"/>
                <w:szCs w:val="26"/>
                <w:lang w:val="de-DE"/>
              </w:rPr>
            </w:pPr>
            <w:r>
              <w:rPr>
                <w:rFonts w:hint="default" w:ascii="Times New Roman" w:hAnsi="Times New Roman" w:cs="Times New Roman"/>
                <w:bCs/>
                <w:sz w:val="26"/>
                <w:szCs w:val="26"/>
                <w:lang w:val="de-DE"/>
              </w:rPr>
              <w:t>Tên sinh viên:</w:t>
            </w:r>
            <w:r>
              <w:rPr>
                <w:rFonts w:hint="default" w:ascii="Times New Roman" w:hAnsi="Times New Roman" w:cs="Times New Roman"/>
                <w:bCs/>
                <w:sz w:val="26"/>
                <w:szCs w:val="26"/>
                <w:lang w:val="vi-VN"/>
              </w:rPr>
              <w:t xml:space="preserve"> </w:t>
            </w:r>
            <w:r>
              <w:rPr>
                <w:rFonts w:hint="default" w:ascii="Times New Roman" w:hAnsi="Times New Roman" w:cs="Times New Roman"/>
                <w:bCs/>
                <w:sz w:val="26"/>
                <w:szCs w:val="26"/>
                <w:lang w:val="de-DE"/>
              </w:rPr>
              <w:t xml:space="preserve">Đinh Tuấn </w:t>
            </w:r>
            <w:r>
              <w:rPr>
                <w:rFonts w:hint="default" w:ascii="Times New Roman" w:hAnsi="Times New Roman" w:cs="Times New Roman"/>
                <w:bCs/>
                <w:sz w:val="26"/>
                <w:szCs w:val="26"/>
                <w:lang w:val="vi-VN"/>
              </w:rPr>
              <w:t>Tỉnh</w:t>
            </w:r>
          </w:p>
          <w:p>
            <w:pPr>
              <w:spacing w:before="140" w:line="288" w:lineRule="auto"/>
              <w:ind w:firstLine="2470" w:firstLineChars="950"/>
              <w:jc w:val="left"/>
              <w:rPr>
                <w:rFonts w:hint="default" w:ascii="Times New Roman" w:hAnsi="Times New Roman" w:cs="Times New Roman"/>
                <w:bCs/>
                <w:sz w:val="26"/>
                <w:szCs w:val="26"/>
                <w:lang w:val="de-DE"/>
              </w:rPr>
            </w:pPr>
            <w:r>
              <w:rPr>
                <w:rFonts w:hint="default" w:ascii="Times New Roman" w:hAnsi="Times New Roman" w:cs="Times New Roman"/>
                <w:bCs/>
                <w:sz w:val="26"/>
                <w:szCs w:val="26"/>
                <w:lang w:val="de-DE"/>
              </w:rPr>
              <w:t>Mã sinh viên: B19DCCN</w:t>
            </w:r>
            <w:r>
              <w:rPr>
                <w:rFonts w:hint="default" w:ascii="Times New Roman" w:hAnsi="Times New Roman" w:cs="Times New Roman"/>
                <w:bCs/>
                <w:sz w:val="26"/>
                <w:szCs w:val="26"/>
                <w:lang w:val="vi-VN"/>
              </w:rPr>
              <w:t>585</w:t>
            </w:r>
          </w:p>
          <w:p>
            <w:pPr>
              <w:tabs>
                <w:tab w:val="left" w:pos="3580"/>
                <w:tab w:val="center" w:pos="4421"/>
              </w:tabs>
              <w:spacing w:before="140" w:line="288" w:lineRule="auto"/>
              <w:ind w:firstLine="2470" w:firstLineChars="950"/>
              <w:jc w:val="left"/>
              <w:rPr>
                <w:rFonts w:hint="default" w:ascii="Times New Roman" w:hAnsi="Times New Roman" w:cs="Times New Roman"/>
                <w:bCs/>
                <w:sz w:val="26"/>
                <w:szCs w:val="26"/>
                <w:lang w:val="de-DE"/>
              </w:rPr>
            </w:pPr>
            <w:r>
              <w:rPr>
                <w:rFonts w:hint="default" w:ascii="Times New Roman" w:hAnsi="Times New Roman" w:cs="Times New Roman"/>
                <w:bCs/>
                <w:sz w:val="26"/>
                <w:szCs w:val="26"/>
                <w:lang w:val="de-DE"/>
              </w:rPr>
              <w:t>Lớp: D19CQCN</w:t>
            </w:r>
            <w:r>
              <w:rPr>
                <w:rFonts w:hint="default" w:ascii="Times New Roman" w:hAnsi="Times New Roman" w:cs="Times New Roman"/>
                <w:bCs/>
                <w:sz w:val="26"/>
                <w:szCs w:val="26"/>
                <w:lang w:val="vi-VN"/>
              </w:rPr>
              <w:t>09</w:t>
            </w:r>
            <w:r>
              <w:rPr>
                <w:rFonts w:hint="default" w:ascii="Times New Roman" w:hAnsi="Times New Roman" w:cs="Times New Roman"/>
                <w:bCs/>
                <w:sz w:val="26"/>
                <w:szCs w:val="26"/>
                <w:lang w:val="de-DE"/>
              </w:rPr>
              <w:t>-B</w:t>
            </w:r>
          </w:p>
          <w:p>
            <w:pPr>
              <w:tabs>
                <w:tab w:val="left" w:pos="3510"/>
                <w:tab w:val="center" w:pos="4421"/>
              </w:tabs>
              <w:spacing w:before="140" w:line="288" w:lineRule="auto"/>
              <w:ind w:firstLine="2470" w:firstLineChars="950"/>
              <w:jc w:val="left"/>
              <w:rPr>
                <w:rFonts w:hint="default" w:ascii="Times New Roman" w:hAnsi="Times New Roman" w:cs="Times New Roman"/>
                <w:b/>
                <w:bCs/>
                <w:sz w:val="26"/>
                <w:szCs w:val="26"/>
              </w:rPr>
            </w:pPr>
            <w:r>
              <w:rPr>
                <w:rFonts w:hint="default" w:ascii="Times New Roman" w:hAnsi="Times New Roman" w:cs="Times New Roman"/>
                <w:bCs/>
                <w:sz w:val="26"/>
                <w:szCs w:val="26"/>
                <w:lang w:val="de-DE"/>
              </w:rPr>
              <w:t>Điện thoại: 0</w:t>
            </w:r>
            <w:r>
              <w:rPr>
                <w:rFonts w:hint="default" w:ascii="Times New Roman" w:hAnsi="Times New Roman" w:cs="Times New Roman"/>
                <w:bCs/>
                <w:sz w:val="26"/>
                <w:szCs w:val="26"/>
                <w:lang w:val="vi-VN"/>
              </w:rPr>
              <w:t>348807703</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886" w:hRule="atLeast"/>
        </w:trPr>
        <w:tc>
          <w:tcPr>
            <w:tcW w:w="9318" w:type="dxa"/>
            <w:tcBorders>
              <w:top w:val="nil"/>
              <w:left w:val="single" w:color="auto" w:sz="4" w:space="0"/>
              <w:bottom w:val="single" w:color="auto" w:sz="4" w:space="0"/>
              <w:right w:val="single" w:color="auto" w:sz="4" w:space="0"/>
            </w:tcBorders>
          </w:tcPr>
          <w:p>
            <w:pPr>
              <w:spacing w:before="140" w:line="288"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Hà Nội - 5/2022</w:t>
            </w:r>
          </w:p>
        </w:tc>
      </w:tr>
    </w:tbl>
    <w:p>
      <w:pPr>
        <w:keepNext w:val="0"/>
        <w:keepLines w:val="0"/>
        <w:widowControl/>
        <w:suppressLineNumbers w:val="0"/>
        <w:jc w:val="center"/>
        <w:rPr>
          <w:rFonts w:hint="default" w:ascii="Times New Roman" w:hAnsi="Times New Roman" w:eastAsia="TimesNewRomanPS-BoldMT" w:cs="Times New Roman"/>
          <w:b/>
          <w:bCs/>
          <w:color w:val="000000"/>
          <w:kern w:val="0"/>
          <w:sz w:val="26"/>
          <w:szCs w:val="26"/>
          <w:lang w:val="en-US" w:eastAsia="zh-CN" w:bidi="ar"/>
        </w:rPr>
      </w:pPr>
      <w:r>
        <w:rPr>
          <w:rFonts w:hint="default" w:ascii="Times New Roman" w:hAnsi="Times New Roman" w:eastAsia="TimesNewRomanPS-BoldMT" w:cs="Times New Roman"/>
          <w:b/>
          <w:bCs/>
          <w:color w:val="000000"/>
          <w:kern w:val="0"/>
          <w:sz w:val="26"/>
          <w:szCs w:val="26"/>
          <w:lang w:val="en-US" w:eastAsia="zh-CN" w:bidi="ar"/>
        </w:rPr>
        <w:t>LỜI CẢM ƠN</w:t>
      </w:r>
    </w:p>
    <w:p>
      <w:pPr>
        <w:keepNext w:val="0"/>
        <w:keepLines w:val="0"/>
        <w:widowControl/>
        <w:suppressLineNumbers w:val="0"/>
        <w:jc w:val="left"/>
        <w:rPr>
          <w:rFonts w:hint="default" w:ascii="Times New Roman" w:hAnsi="Times New Roman" w:eastAsia="TimesNewRomanPS-BoldMT" w:cs="Times New Roman"/>
          <w:b/>
          <w:bCs/>
          <w:color w:val="000000"/>
          <w:kern w:val="0"/>
          <w:sz w:val="26"/>
          <w:szCs w:val="26"/>
          <w:lang w:val="en-US" w:eastAsia="zh-CN" w:bidi="ar"/>
        </w:rPr>
      </w:pP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Đề tài “Đặt lịch khám bệnh” là </w:t>
      </w:r>
      <w:r>
        <w:rPr>
          <w:rFonts w:hint="default" w:ascii="Times New Roman" w:hAnsi="Times New Roman" w:eastAsia="SimSun" w:cs="Times New Roman"/>
          <w:color w:val="000000"/>
          <w:kern w:val="0"/>
          <w:sz w:val="26"/>
          <w:szCs w:val="26"/>
          <w:lang w:val="vi-VN" w:eastAsia="zh-CN" w:bidi="ar"/>
        </w:rPr>
        <w:t>đề tài</w:t>
      </w:r>
      <w:r>
        <w:rPr>
          <w:rFonts w:hint="default" w:ascii="Times New Roman" w:hAnsi="Times New Roman" w:eastAsia="SimSun" w:cs="Times New Roman"/>
          <w:color w:val="000000"/>
          <w:kern w:val="0"/>
          <w:sz w:val="26"/>
          <w:szCs w:val="26"/>
          <w:lang w:val="en-US" w:eastAsia="zh-CN" w:bidi="ar"/>
        </w:rPr>
        <w:t xml:space="preserve"> em chọn để thực hiện </w:t>
      </w:r>
      <w:r>
        <w:rPr>
          <w:rFonts w:hint="default" w:ascii="Times New Roman" w:hAnsi="Times New Roman" w:eastAsia="SimSun" w:cs="Times New Roman"/>
          <w:color w:val="000000"/>
          <w:kern w:val="0"/>
          <w:sz w:val="26"/>
          <w:szCs w:val="26"/>
          <w:lang w:val="vi-VN" w:eastAsia="zh-CN" w:bidi="ar"/>
        </w:rPr>
        <w:t xml:space="preserve">học phần thực tập cơ sở. </w:t>
      </w:r>
      <w:r>
        <w:rPr>
          <w:rFonts w:hint="default" w:ascii="Times New Roman" w:hAnsi="Times New Roman" w:eastAsia="SimSun" w:cs="Times New Roman"/>
          <w:color w:val="000000"/>
          <w:kern w:val="0"/>
          <w:sz w:val="26"/>
          <w:szCs w:val="26"/>
          <w:lang w:val="en-US" w:eastAsia="zh-CN" w:bidi="ar"/>
        </w:rPr>
        <w:t xml:space="preserve">Để hoàn thành tốt </w:t>
      </w:r>
      <w:r>
        <w:rPr>
          <w:rFonts w:hint="default" w:ascii="Times New Roman" w:hAnsi="Times New Roman" w:eastAsia="SimSun" w:cs="Times New Roman"/>
          <w:color w:val="000000"/>
          <w:kern w:val="0"/>
          <w:sz w:val="26"/>
          <w:szCs w:val="26"/>
          <w:lang w:val="vi-VN" w:eastAsia="zh-CN" w:bidi="ar"/>
        </w:rPr>
        <w:t xml:space="preserve">đề tài </w:t>
      </w:r>
      <w:r>
        <w:rPr>
          <w:rFonts w:hint="default" w:ascii="Times New Roman" w:hAnsi="Times New Roman" w:eastAsia="SimSun" w:cs="Times New Roman"/>
          <w:color w:val="000000"/>
          <w:kern w:val="0"/>
          <w:sz w:val="26"/>
          <w:szCs w:val="26"/>
          <w:lang w:val="en-US" w:eastAsia="zh-CN" w:bidi="ar"/>
        </w:rPr>
        <w:t>này, lời đầu tiên em xin chân thành g</w:t>
      </w:r>
      <w:r>
        <w:rPr>
          <w:rFonts w:hint="default" w:ascii="Times New Roman" w:hAnsi="Times New Roman" w:eastAsia="SimSun" w:cs="Times New Roman"/>
          <w:color w:val="000000"/>
          <w:kern w:val="0"/>
          <w:sz w:val="26"/>
          <w:szCs w:val="26"/>
          <w:lang w:val="vi-VN" w:eastAsia="zh-CN" w:bidi="ar"/>
        </w:rPr>
        <w:t>ửi</w:t>
      </w:r>
      <w:r>
        <w:rPr>
          <w:rFonts w:hint="default" w:ascii="Times New Roman" w:hAnsi="Times New Roman" w:eastAsia="SimSun" w:cs="Times New Roman"/>
          <w:color w:val="000000"/>
          <w:kern w:val="0"/>
          <w:sz w:val="26"/>
          <w:szCs w:val="26"/>
          <w:lang w:val="en-US" w:eastAsia="zh-CN" w:bidi="ar"/>
        </w:rPr>
        <w:t xml:space="preserve"> lời cảm ơn sâu sắc đến </w:t>
      </w:r>
      <w:r>
        <w:rPr>
          <w:rFonts w:hint="default" w:ascii="Times New Roman" w:hAnsi="Times New Roman" w:eastAsia="SimSun" w:cs="Times New Roman"/>
          <w:color w:val="000000"/>
          <w:kern w:val="0"/>
          <w:sz w:val="26"/>
          <w:szCs w:val="26"/>
          <w:lang w:val="vi-VN" w:eastAsia="zh-CN" w:bidi="ar"/>
        </w:rPr>
        <w:t>Giảng viên Ths.Nguyễn Văn Tiến đã</w:t>
      </w:r>
      <w:r>
        <w:rPr>
          <w:rFonts w:hint="default" w:ascii="Times New Roman" w:hAnsi="Times New Roman" w:eastAsia="SimSun" w:cs="Times New Roman"/>
          <w:color w:val="000000"/>
          <w:kern w:val="0"/>
          <w:sz w:val="26"/>
          <w:szCs w:val="26"/>
          <w:lang w:val="en-US" w:eastAsia="zh-CN" w:bidi="ar"/>
        </w:rPr>
        <w:t xml:space="preserve"> giảng dạy, chỉ bảo em trong suốt quá trình </w:t>
      </w:r>
      <w:r>
        <w:rPr>
          <w:rFonts w:hint="default" w:ascii="Times New Roman" w:hAnsi="Times New Roman" w:eastAsia="SimSun" w:cs="Times New Roman"/>
          <w:color w:val="000000"/>
          <w:kern w:val="0"/>
          <w:sz w:val="26"/>
          <w:szCs w:val="26"/>
          <w:lang w:val="vi-VN" w:eastAsia="zh-CN" w:bidi="ar"/>
        </w:rPr>
        <w:t>thực hiện</w:t>
      </w:r>
      <w:r>
        <w:rPr>
          <w:rFonts w:hint="default" w:ascii="Times New Roman" w:hAnsi="Times New Roman" w:eastAsia="SimSun" w:cs="Times New Roman"/>
          <w:color w:val="000000"/>
          <w:kern w:val="0"/>
          <w:sz w:val="26"/>
          <w:szCs w:val="26"/>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Mặc dù em đã cố gắng, nỗ lực hết mình để hoàn thành tốt </w:t>
      </w:r>
      <w:r>
        <w:rPr>
          <w:rFonts w:hint="default" w:ascii="Times New Roman" w:hAnsi="Times New Roman" w:eastAsia="SimSun" w:cs="Times New Roman"/>
          <w:color w:val="000000"/>
          <w:kern w:val="0"/>
          <w:sz w:val="26"/>
          <w:szCs w:val="26"/>
          <w:lang w:val="vi-VN" w:eastAsia="zh-CN" w:bidi="ar"/>
        </w:rPr>
        <w:t>đề tài này</w:t>
      </w:r>
      <w:r>
        <w:rPr>
          <w:rFonts w:hint="default" w:ascii="Times New Roman" w:hAnsi="Times New Roman" w:eastAsia="SimSun" w:cs="Times New Roman"/>
          <w:color w:val="000000"/>
          <w:kern w:val="0"/>
          <w:sz w:val="26"/>
          <w:szCs w:val="26"/>
          <w:lang w:val="en-US" w:eastAsia="zh-CN" w:bidi="ar"/>
        </w:rPr>
        <w:t xml:space="preserve">, song do thời gian có hạn cùng với những hạn chế về kinh nghiệm cũng như kĩ năng của bản thân nên không tránh khỏi những sai sót trong quá trình thực hiện </w:t>
      </w:r>
      <w:r>
        <w:rPr>
          <w:rFonts w:hint="default" w:ascii="Times New Roman" w:hAnsi="Times New Roman" w:eastAsia="SimSun" w:cs="Times New Roman"/>
          <w:color w:val="000000"/>
          <w:kern w:val="0"/>
          <w:sz w:val="26"/>
          <w:szCs w:val="26"/>
          <w:lang w:val="vi-VN" w:eastAsia="zh-CN" w:bidi="ar"/>
        </w:rPr>
        <w:t>đề tài này</w:t>
      </w:r>
      <w:r>
        <w:rPr>
          <w:rFonts w:hint="default" w:ascii="Times New Roman" w:hAnsi="Times New Roman" w:eastAsia="SimSun" w:cs="Times New Roman"/>
          <w:color w:val="000000"/>
          <w:kern w:val="0"/>
          <w:sz w:val="26"/>
          <w:szCs w:val="26"/>
          <w:lang w:val="en-US" w:eastAsia="zh-CN" w:bidi="ar"/>
        </w:rPr>
        <w:t>. Vì vậy, em rất mong nhận được sự thông cảm và những ý kiến đóng góp, chỉ bảo từ thầy</w:t>
      </w:r>
      <w:r>
        <w:rPr>
          <w:rFonts w:hint="default" w:ascii="Times New Roman" w:hAnsi="Times New Roman" w:eastAsia="SimSun" w:cs="Times New Roman"/>
          <w:color w:val="000000"/>
          <w:kern w:val="0"/>
          <w:sz w:val="26"/>
          <w:szCs w:val="26"/>
          <w:lang w:val="vi-VN" w:eastAsia="zh-CN" w:bidi="ar"/>
        </w:rPr>
        <w:t xml:space="preserve"> </w:t>
      </w:r>
      <w:r>
        <w:rPr>
          <w:rFonts w:hint="default" w:ascii="Times New Roman" w:hAnsi="Times New Roman" w:eastAsia="SimSun" w:cs="Times New Roman"/>
          <w:color w:val="000000"/>
          <w:kern w:val="0"/>
          <w:sz w:val="26"/>
          <w:szCs w:val="26"/>
          <w:lang w:val="en-US" w:eastAsia="zh-CN" w:bidi="ar"/>
        </w:rPr>
        <w:t xml:space="preserve">để em có thể khắc phục và hoàn thiện bản thân mình hơn trong quá trình </w:t>
      </w:r>
      <w:r>
        <w:rPr>
          <w:rFonts w:hint="default" w:ascii="Times New Roman" w:hAnsi="Times New Roman" w:eastAsia="SimSun" w:cs="Times New Roman"/>
          <w:color w:val="000000"/>
          <w:kern w:val="0"/>
          <w:sz w:val="26"/>
          <w:szCs w:val="26"/>
          <w:lang w:val="vi-VN" w:eastAsia="zh-CN" w:bidi="ar"/>
        </w:rPr>
        <w:t xml:space="preserve">học tập và </w:t>
      </w:r>
      <w:r>
        <w:rPr>
          <w:rFonts w:hint="default" w:ascii="Times New Roman" w:hAnsi="Times New Roman" w:eastAsia="SimSun" w:cs="Times New Roman"/>
          <w:color w:val="000000"/>
          <w:kern w:val="0"/>
          <w:sz w:val="26"/>
          <w:szCs w:val="26"/>
          <w:lang w:val="en-US" w:eastAsia="zh-CN" w:bidi="ar"/>
        </w:rPr>
        <w:t xml:space="preserve">làm việc sau này. </w:t>
      </w: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Em xin chân thành cảm! </w:t>
      </w: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en-US" w:eastAsia="zh-CN" w:bidi="ar"/>
        </w:rPr>
      </w:pP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en-US" w:eastAsia="zh-CN" w:bidi="ar"/>
        </w:rPr>
      </w:pPr>
    </w:p>
    <w:p>
      <w:pPr>
        <w:keepNext w:val="0"/>
        <w:keepLines w:val="0"/>
        <w:widowControl/>
        <w:suppressLineNumbers w:val="0"/>
        <w:jc w:val="righ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TimesNewRomanPS-ItalicMT" w:cs="Times New Roman"/>
          <w:i/>
          <w:iCs/>
          <w:color w:val="000000"/>
          <w:kern w:val="0"/>
          <w:sz w:val="26"/>
          <w:szCs w:val="26"/>
          <w:lang w:val="vi-VN" w:eastAsia="zh-CN" w:bidi="ar"/>
        </w:rPr>
        <w:t>Hà Nội</w:t>
      </w:r>
      <w:r>
        <w:rPr>
          <w:rFonts w:hint="default" w:ascii="Times New Roman" w:hAnsi="Times New Roman" w:eastAsia="TimesNewRomanPS-ItalicMT" w:cs="Times New Roman"/>
          <w:i/>
          <w:iCs/>
          <w:color w:val="000000"/>
          <w:kern w:val="0"/>
          <w:sz w:val="26"/>
          <w:szCs w:val="26"/>
          <w:lang w:val="en-US" w:eastAsia="zh-CN" w:bidi="ar"/>
        </w:rPr>
        <w:t>, ngày</w:t>
      </w:r>
      <w:r>
        <w:rPr>
          <w:rFonts w:hint="default" w:ascii="Times New Roman" w:hAnsi="Times New Roman" w:eastAsia="TimesNewRomanPS-ItalicMT" w:cs="Times New Roman"/>
          <w:i/>
          <w:iCs/>
          <w:color w:val="000000"/>
          <w:kern w:val="0"/>
          <w:sz w:val="26"/>
          <w:szCs w:val="26"/>
          <w:lang w:val="vi-VN" w:eastAsia="zh-CN" w:bidi="ar"/>
        </w:rPr>
        <w:t xml:space="preserve"> 14</w:t>
      </w:r>
      <w:r>
        <w:rPr>
          <w:rFonts w:hint="default" w:ascii="Times New Roman" w:hAnsi="Times New Roman" w:eastAsia="TimesNewRomanPS-ItalicMT" w:cs="Times New Roman"/>
          <w:i/>
          <w:iCs/>
          <w:color w:val="000000"/>
          <w:kern w:val="0"/>
          <w:sz w:val="26"/>
          <w:szCs w:val="26"/>
          <w:lang w:val="en-US" w:eastAsia="zh-CN" w:bidi="ar"/>
        </w:rPr>
        <w:t xml:space="preserve"> tháng</w:t>
      </w:r>
      <w:r>
        <w:rPr>
          <w:rFonts w:hint="default" w:ascii="Times New Roman" w:hAnsi="Times New Roman" w:eastAsia="TimesNewRomanPS-ItalicMT" w:cs="Times New Roman"/>
          <w:i/>
          <w:iCs/>
          <w:color w:val="000000"/>
          <w:kern w:val="0"/>
          <w:sz w:val="26"/>
          <w:szCs w:val="26"/>
          <w:lang w:val="vi-VN" w:eastAsia="zh-CN" w:bidi="ar"/>
        </w:rPr>
        <w:t xml:space="preserve"> 5</w:t>
      </w:r>
      <w:r>
        <w:rPr>
          <w:rFonts w:hint="default" w:ascii="Times New Roman" w:hAnsi="Times New Roman" w:eastAsia="TimesNewRomanPS-ItalicMT" w:cs="Times New Roman"/>
          <w:i/>
          <w:iCs/>
          <w:color w:val="000000"/>
          <w:kern w:val="0"/>
          <w:sz w:val="26"/>
          <w:szCs w:val="26"/>
          <w:lang w:val="en-US" w:eastAsia="zh-CN" w:bidi="ar"/>
        </w:rPr>
        <w:t xml:space="preserve"> năm 202</w:t>
      </w:r>
      <w:r>
        <w:rPr>
          <w:rFonts w:hint="default" w:ascii="Times New Roman" w:hAnsi="Times New Roman" w:eastAsia="TimesNewRomanPS-ItalicMT" w:cs="Times New Roman"/>
          <w:i/>
          <w:iCs/>
          <w:color w:val="000000"/>
          <w:kern w:val="0"/>
          <w:sz w:val="26"/>
          <w:szCs w:val="26"/>
          <w:lang w:val="vi-VN" w:eastAsia="zh-CN" w:bidi="ar"/>
        </w:rPr>
        <w:t>2</w:t>
      </w:r>
      <w:r>
        <w:rPr>
          <w:rFonts w:hint="default" w:ascii="Times New Roman" w:hAnsi="Times New Roman" w:eastAsia="SimSun" w:cs="Times New Roman"/>
          <w:color w:val="000000"/>
          <w:kern w:val="0"/>
          <w:sz w:val="26"/>
          <w:szCs w:val="26"/>
          <w:lang w:val="en-US" w:eastAsia="zh-CN" w:bidi="ar"/>
        </w:rPr>
        <w:t xml:space="preserve"> </w:t>
      </w:r>
    </w:p>
    <w:p>
      <w:pPr>
        <w:keepNext w:val="0"/>
        <w:keepLines w:val="0"/>
        <w:widowControl/>
        <w:suppressLineNumbers w:val="0"/>
        <w:jc w:val="right"/>
        <w:rPr>
          <w:rFonts w:hint="default" w:ascii="Times New Roman" w:hAnsi="Times New Roman" w:eastAsia="SimSun" w:cs="Times New Roman"/>
          <w:color w:val="000000"/>
          <w:kern w:val="0"/>
          <w:sz w:val="26"/>
          <w:szCs w:val="26"/>
          <w:lang w:val="en-US" w:eastAsia="zh-CN" w:bidi="ar"/>
        </w:rPr>
      </w:pPr>
    </w:p>
    <w:p>
      <w:pPr>
        <w:keepNext w:val="0"/>
        <w:keepLines w:val="0"/>
        <w:widowControl/>
        <w:suppressLineNumbers w:val="0"/>
        <w:ind w:left="5040" w:leftChars="0" w:firstLine="720" w:firstLineChars="0"/>
        <w:jc w:val="center"/>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 xml:space="preserve">Người thực hiện </w:t>
      </w:r>
    </w:p>
    <w:p>
      <w:pPr>
        <w:keepNext w:val="0"/>
        <w:keepLines w:val="0"/>
        <w:widowControl/>
        <w:suppressLineNumbers w:val="0"/>
        <w:jc w:val="right"/>
        <w:rPr>
          <w:rFonts w:hint="default" w:ascii="Times New Roman" w:hAnsi="Times New Roman" w:eastAsia="TimesNewRomanPS-BoldMT" w:cs="Times New Roman"/>
          <w:b/>
          <w:bCs/>
          <w:color w:val="000000"/>
          <w:kern w:val="0"/>
          <w:sz w:val="26"/>
          <w:szCs w:val="26"/>
          <w:lang w:val="en-US" w:eastAsia="zh-CN" w:bidi="ar"/>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r>
        <w:rPr>
          <w:rFonts w:hint="default" w:ascii="Times New Roman" w:hAnsi="Times New Roman" w:eastAsia="Times New Roman" w:cs="Times New Roman"/>
          <w:b/>
          <w:bCs/>
          <w:sz w:val="26"/>
          <w:szCs w:val="26"/>
          <w:lang w:val="vi-VN"/>
        </w:rPr>
        <w:t>Đinh Tuấn Tỉnh</w:t>
      </w: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sdt>
      <w:sdtPr>
        <w:rPr>
          <w:rFonts w:hint="default" w:ascii="Times New Roman" w:hAnsi="Times New Roman" w:eastAsia="SimSun" w:cs="Times New Roman"/>
          <w:sz w:val="26"/>
          <w:szCs w:val="26"/>
          <w:lang w:val="en-US" w:eastAsia="en-US" w:bidi="ar-SA"/>
        </w:rPr>
        <w:id w:val="147468901"/>
        <w15:color w:val="DBDBDB"/>
        <w:docPartObj>
          <w:docPartGallery w:val="Table of Contents"/>
          <w:docPartUnique/>
        </w:docPartObj>
      </w:sdtPr>
      <w:sdtEndPr>
        <w:rPr>
          <w:rFonts w:hint="default" w:ascii="Times New Roman" w:hAnsi="Times New Roman" w:eastAsia="Times New Roman" w:cs="Times New Roman"/>
          <w:bCs/>
          <w:sz w:val="26"/>
          <w:szCs w:val="26"/>
          <w:lang w:val="vi-VN" w:eastAsia="en-US"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sz w:val="26"/>
              <w:szCs w:val="26"/>
              <w:lang w:val="vi-VN"/>
            </w:rPr>
          </w:pPr>
          <w:r>
            <w:rPr>
              <w:rFonts w:hint="default" w:ascii="Times New Roman" w:hAnsi="Times New Roman" w:eastAsia="SimSun" w:cs="Times New Roman"/>
              <w:sz w:val="26"/>
              <w:szCs w:val="26"/>
              <w:lang w:val="vi-VN"/>
            </w:rPr>
            <w:t>Mục lục</w:t>
          </w:r>
        </w:p>
        <w:p>
          <w:pPr>
            <w:pStyle w:val="10"/>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fldChar w:fldCharType="begin"/>
          </w:r>
          <w:r>
            <w:rPr>
              <w:rFonts w:hint="default" w:ascii="Times New Roman" w:hAnsi="Times New Roman" w:eastAsia="Times New Roman" w:cs="Times New Roman"/>
              <w:b/>
              <w:bCs/>
              <w:sz w:val="26"/>
              <w:szCs w:val="26"/>
              <w:lang w:val="vi-VN"/>
            </w:rPr>
            <w:instrText xml:space="preserve">TOC \o "1-3" \h \u </w:instrText>
          </w:r>
          <w:r>
            <w:rPr>
              <w:rFonts w:hint="default" w:ascii="Times New Roman" w:hAnsi="Times New Roman" w:eastAsia="Times New Roman" w:cs="Times New Roman"/>
              <w:b/>
              <w:bCs/>
              <w:sz w:val="26"/>
              <w:szCs w:val="26"/>
              <w:lang w:val="vi-VN"/>
            </w:rPr>
            <w:fldChar w:fldCharType="separate"/>
          </w: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_Toc15261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MỞ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_Toc15261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0"/>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_Toc15847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1. Lý do chọn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_Toc15847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0"/>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_Toc8116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2. Mục tiêu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_Toc8116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0"/>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_Toc30720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3. Đối tượng và phạm vi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_Toc30720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1"/>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_Toc3831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3.1 Đối tượng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_Toc3831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1"/>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_Toc24496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3.2 Phạm vi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_Toc24496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0"/>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_Toc3356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4. Phương pháp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_Toc3356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0"/>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_Toc17600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5. Tiêu chí và chức năng của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_Toc17600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0"/>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_Toc16907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 xml:space="preserve">CHƯƠNG 1: TỔNG QUAN VỀ </w:t>
          </w:r>
          <w:r>
            <w:rPr>
              <w:rFonts w:hint="default" w:ascii="Times New Roman" w:hAnsi="Times New Roman" w:eastAsia="TimesNewRomanPS-BoldMT" w:cs="Times New Roman"/>
              <w:bCs/>
              <w:kern w:val="0"/>
              <w:sz w:val="26"/>
              <w:szCs w:val="26"/>
              <w:lang w:val="vi-VN" w:eastAsia="zh-CN" w:bidi="ar"/>
            </w:rPr>
            <w:t>REACTJS</w:t>
          </w:r>
          <w:r>
            <w:rPr>
              <w:rFonts w:hint="default" w:ascii="Times New Roman" w:hAnsi="Times New Roman" w:eastAsia="TimesNewRomanPS-BoldMT" w:cs="Times New Roman"/>
              <w:bCs/>
              <w:kern w:val="0"/>
              <w:sz w:val="26"/>
              <w:szCs w:val="26"/>
              <w:lang w:val="en-US" w:eastAsia="zh-CN" w:bidi="ar"/>
            </w:rPr>
            <w:t xml:space="preserve">VÀ </w:t>
          </w:r>
          <w:r>
            <w:rPr>
              <w:rFonts w:hint="default" w:ascii="Times New Roman" w:hAnsi="Times New Roman" w:eastAsia="TimesNewRomanPS-BoldMT" w:cs="Times New Roman"/>
              <w:bCs/>
              <w:kern w:val="0"/>
              <w:sz w:val="26"/>
              <w:szCs w:val="26"/>
              <w:lang w:val="vi-VN" w:eastAsia="zh-CN" w:bidi="ar"/>
            </w:rPr>
            <w:t>NODEJS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_Toc16907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1"/>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_Toc29109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1.1.</w:t>
          </w:r>
          <w:r>
            <w:rPr>
              <w:rFonts w:hint="default" w:ascii="Times New Roman" w:hAnsi="Times New Roman" w:eastAsia="TimesNewRomanPS-BoldMT" w:cs="Times New Roman"/>
              <w:bCs/>
              <w:kern w:val="0"/>
              <w:sz w:val="26"/>
              <w:szCs w:val="26"/>
              <w:lang w:val="vi-VN" w:eastAsia="zh-CN" w:bidi="ar"/>
            </w:rPr>
            <w:t>REACTJS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_Toc29109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_Toc28553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 xml:space="preserve">1.1.1. Giới thiệu về </w:t>
          </w:r>
          <w:r>
            <w:rPr>
              <w:rFonts w:hint="default" w:ascii="Times New Roman" w:hAnsi="Times New Roman" w:eastAsia="TimesNewRomanPS-BoldMT" w:cs="Times New Roman"/>
              <w:bCs/>
              <w:kern w:val="0"/>
              <w:sz w:val="26"/>
              <w:szCs w:val="26"/>
              <w:lang w:val="vi-VN" w:eastAsia="zh-CN" w:bidi="ar"/>
            </w:rPr>
            <w:t>REACTJS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_Toc28553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_Toc1351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 xml:space="preserve">1.1.2. Mô hình </w:t>
          </w:r>
          <w:r>
            <w:rPr>
              <w:rFonts w:hint="default" w:ascii="Times New Roman" w:hAnsi="Times New Roman" w:eastAsia="TimesNewRomanPS-BoldMT" w:cs="Times New Roman"/>
              <w:bCs/>
              <w:kern w:val="0"/>
              <w:sz w:val="26"/>
              <w:szCs w:val="26"/>
              <w:lang w:val="vi-VN" w:eastAsia="zh-CN" w:bidi="ar"/>
            </w:rPr>
            <w:t xml:space="preserve">Redux </w:t>
          </w:r>
          <w:r>
            <w:rPr>
              <w:rFonts w:hint="default" w:ascii="Times New Roman" w:hAnsi="Times New Roman" w:eastAsia="TimesNewRomanPS-BoldMT" w:cs="Times New Roman"/>
              <w:bCs/>
              <w:kern w:val="0"/>
              <w:sz w:val="26"/>
              <w:szCs w:val="26"/>
              <w:lang w:val="en-US" w:eastAsia="zh-CN" w:bidi="ar"/>
            </w:rPr>
            <w:t xml:space="preserve">trong </w:t>
          </w:r>
          <w:r>
            <w:rPr>
              <w:rFonts w:hint="default" w:ascii="Times New Roman" w:hAnsi="Times New Roman" w:eastAsia="TimesNewRomanPS-BoldMT" w:cs="Times New Roman"/>
              <w:bCs/>
              <w:kern w:val="0"/>
              <w:sz w:val="26"/>
              <w:szCs w:val="26"/>
              <w:lang w:val="vi-VN" w:eastAsia="zh-CN" w:bidi="ar"/>
            </w:rPr>
            <w:t>React</w:t>
          </w:r>
          <w:r>
            <w:rPr>
              <w:rFonts w:hint="default" w:ascii="Times New Roman" w:hAnsi="Times New Roman" w:eastAsia="TimesNewRomanPS-BoldMT" w:cs="Times New Roman"/>
              <w:bCs/>
              <w:kern w:val="0"/>
              <w:sz w:val="26"/>
              <w:szCs w:val="26"/>
              <w:lang w:val="en-US" w:eastAsia="zh-CN" w:bidi="ar"/>
            </w:rPr>
            <w:t>.js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_Toc13643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bCs/>
              <w:sz w:val="26"/>
              <w:szCs w:val="26"/>
              <w:lang w:val="vi-VN"/>
            </w:rPr>
            <w:t>1.1.3. Cấu trúc thư mục React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_Toc13643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_Toc13490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bCs/>
              <w:sz w:val="26"/>
              <w:szCs w:val="26"/>
              <w:lang w:val="vi-VN"/>
            </w:rPr>
            <w:t xml:space="preserve">1.1.5 </w:t>
          </w:r>
          <w:r>
            <w:rPr>
              <w:rFonts w:hint="default" w:ascii="Times New Roman" w:hAnsi="Times New Roman" w:eastAsia="TimesNewRomanPS-BoldMT" w:cs="Times New Roman"/>
              <w:bCs/>
              <w:kern w:val="0"/>
              <w:sz w:val="26"/>
              <w:szCs w:val="26"/>
              <w:lang w:val="en-US" w:eastAsia="zh-CN" w:bidi="ar"/>
            </w:rPr>
            <w:t>Component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_Toc13490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_Toc7830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1.1.6. Tổ chức component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_Toc7830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_Toc9555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1.1.7. Giao tiếp giữa các component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_Toc9555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1"/>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_Toc3535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SimSun" w:cs="Times New Roman"/>
              <w:bCs/>
              <w:kern w:val="0"/>
              <w:sz w:val="26"/>
              <w:szCs w:val="26"/>
              <w:lang w:val="vi-VN" w:eastAsia="zh-CN" w:bidi="ar"/>
            </w:rPr>
            <w:t>1.2 NodeJS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_Toc3535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_Toc16500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SimSun" w:cs="Times New Roman"/>
              <w:bCs/>
              <w:kern w:val="0"/>
              <w:sz w:val="26"/>
              <w:szCs w:val="26"/>
              <w:lang w:val="vi-VN" w:eastAsia="zh-CN" w:bidi="ar"/>
            </w:rPr>
            <w:t>1.2.1 NodeJS là gì</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_Toc16500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_Toc32174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bCs/>
              <w:i w:val="0"/>
              <w:iCs w:val="0"/>
              <w:caps w:val="0"/>
              <w:spacing w:val="0"/>
              <w:sz w:val="26"/>
              <w:szCs w:val="26"/>
              <w:shd w:val="clear" w:fill="FFFFFF"/>
              <w:lang w:val="vi-VN"/>
            </w:rPr>
            <w:t>1.2.2 Cơ chế hoạt động của NodeJS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_Toc32174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_Toc14900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Segoe UI" w:cs="Times New Roman"/>
              <w:bCs/>
              <w:i w:val="0"/>
              <w:iCs w:val="0"/>
              <w:caps w:val="0"/>
              <w:spacing w:val="0"/>
              <w:kern w:val="0"/>
              <w:sz w:val="26"/>
              <w:szCs w:val="26"/>
              <w:shd w:val="clear" w:fill="FFFFFF"/>
              <w:lang w:val="vi-VN" w:eastAsia="zh-CN" w:bidi="ar"/>
            </w:rPr>
            <w:t>1.2.3 Cấu trúc thư mục src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_Toc14900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0"/>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_Toc3316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CHƯƠNG 2: PHÂN TÍCH HỆ THỐNG ĐẶT LỊCH KHÁM BỆNH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_Toc3316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1"/>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_Toc3307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2.1.Khảo sát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_Toc3307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1"/>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_Toc12494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2.2.Phân tích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_Toc12494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_Toc29824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2.2.1 Đặc tả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_Toc2890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2.2.2 Yêu cầu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_Toc4481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2.2.3 Yêu cầu phi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_Toc4481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_Toc3724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2.2.4 Mô tả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_Toc3724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1"/>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_Toc23047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 New Roman" w:cs="Times New Roman"/>
              <w:bCs/>
              <w:sz w:val="26"/>
              <w:szCs w:val="26"/>
              <w:lang w:val="vi-VN"/>
            </w:rPr>
            <w:t>2.3 Thiết kế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_Toc23047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_Toc6829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 New Roman" w:cs="Times New Roman"/>
              <w:bCs/>
              <w:sz w:val="26"/>
              <w:szCs w:val="26"/>
              <w:lang w:val="vi-VN"/>
            </w:rPr>
            <w:t>2.3.1 Hệ thống các bảng trong cơ sở dữ liệu và sơ đồ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_Toc6829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_Toc28330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bCs/>
              <w:sz w:val="26"/>
              <w:szCs w:val="26"/>
              <w:lang w:val="en-US"/>
            </w:rPr>
            <w:t xml:space="preserve">2.3.2 Chi </w:t>
          </w:r>
          <w:r>
            <w:rPr>
              <w:rFonts w:hint="default" w:ascii="Times New Roman" w:hAnsi="Times New Roman" w:cs="Times New Roman"/>
              <w:bCs/>
              <w:sz w:val="26"/>
              <w:szCs w:val="26"/>
              <w:lang w:val="vi-VN"/>
            </w:rPr>
            <w:t>tiết thuộc tính các bảng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_Toc28330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0"/>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_Toc29529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CHƯƠNG 3: XÂY DỰNG VÀ THIẾT KẾ ỨNG DỤNG ĐẶT LỊCH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_Toc29529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0"/>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_Toc23561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 xml:space="preserve">KHÁM </w:t>
          </w:r>
          <w:r>
            <w:rPr>
              <w:rFonts w:hint="default" w:ascii="Times New Roman" w:hAnsi="Times New Roman" w:eastAsia="TimesNewRomanPS-BoldMT" w:cs="Times New Roman"/>
              <w:bCs/>
              <w:kern w:val="0"/>
              <w:sz w:val="26"/>
              <w:szCs w:val="26"/>
              <w:lang w:val="vi-VN" w:eastAsia="zh-CN" w:bidi="ar"/>
            </w:rPr>
            <w:t>BỆNH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_Toc23561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1"/>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_Toc5041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3.1 Giao diện trang web và chức năng dành cho bệnh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_Toc5041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_Toc21948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 New Roman" w:cs="Times New Roman"/>
              <w:bCs/>
              <w:sz w:val="26"/>
              <w:szCs w:val="26"/>
              <w:lang w:val="en-US"/>
            </w:rPr>
            <w:t xml:space="preserve">+ </w:t>
          </w:r>
          <w:r>
            <w:rPr>
              <w:rFonts w:hint="default" w:ascii="Times New Roman" w:hAnsi="Times New Roman" w:eastAsia="SimSun" w:cs="Times New Roman"/>
              <w:kern w:val="0"/>
              <w:sz w:val="26"/>
              <w:szCs w:val="26"/>
              <w:lang w:val="en-US" w:eastAsia="zh-CN" w:bidi="ar"/>
            </w:rPr>
            <w:t>Trang chủ: Hiển thị thông tin website, giới thiệu về trang web, danh sách lựa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_Toc21948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_Toc23043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SimSun" w:cs="Times New Roman"/>
              <w:kern w:val="0"/>
              <w:sz w:val="26"/>
              <w:szCs w:val="26"/>
              <w:lang w:val="en-US" w:eastAsia="zh-CN" w:bidi="ar"/>
            </w:rPr>
            <w:t>chọn chức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_Toc23043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_Toc7591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sz w:val="26"/>
              <w:szCs w:val="26"/>
              <w:lang w:val="en-US"/>
            </w:rPr>
            <w:t>+ Giao di</w:t>
          </w:r>
          <w:r>
            <w:rPr>
              <w:rFonts w:hint="default" w:ascii="Times New Roman" w:hAnsi="Times New Roman" w:cs="Times New Roman"/>
              <w:sz w:val="26"/>
              <w:szCs w:val="26"/>
              <w:lang w:val="vi-VN"/>
            </w:rPr>
            <w:t>ện chức năng tìm kiếm chuyên khoa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_Toc7591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_Toc4676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sz w:val="26"/>
              <w:szCs w:val="26"/>
              <w:lang w:val="vi-VN" w:eastAsia="zh-CN"/>
            </w:rPr>
            <w:t>+Giao diện xem các chuyên khoa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_Toc4676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_Toc8962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 New Roman" w:cs="Times New Roman"/>
              <w:bCs/>
              <w:sz w:val="26"/>
              <w:szCs w:val="26"/>
              <w:lang w:val="vi-VN"/>
            </w:rPr>
            <w:t xml:space="preserve">+ </w:t>
          </w:r>
          <w:r>
            <w:rPr>
              <w:rFonts w:hint="default" w:ascii="Times New Roman" w:hAnsi="Times New Roman" w:eastAsia="Times New Roman" w:cs="Times New Roman"/>
              <w:bCs w:val="0"/>
              <w:sz w:val="26"/>
              <w:szCs w:val="26"/>
              <w:lang w:val="vi-VN"/>
            </w:rPr>
            <w:t>Giao diện xem chi tiết một chuyên khoa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_Toc23934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sz w:val="26"/>
              <w:szCs w:val="26"/>
              <w:lang w:val="vi-VN"/>
            </w:rPr>
            <w:t>+ Giao diện xem các cơ sở y tế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_Toc23934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_Toc32408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sz w:val="26"/>
              <w:szCs w:val="26"/>
              <w:lang w:val="vi-VN"/>
            </w:rPr>
            <w:t>+ Giao diện xem chi tiết một cơ sở y tế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_Toc32408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_Toc9614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sz w:val="26"/>
              <w:szCs w:val="26"/>
              <w:lang w:val="vi-VN"/>
            </w:rPr>
            <w:t>+ Giao diện xem các bác sĩ</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_Toc24075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sz w:val="26"/>
              <w:szCs w:val="26"/>
              <w:lang w:val="vi-VN"/>
            </w:rPr>
            <w:t>+ Giao diện xem chi tiết một bác sĩ</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_Toc24075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_Toc2019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sz w:val="26"/>
              <w:szCs w:val="26"/>
              <w:lang w:val="vi-VN"/>
            </w:rPr>
            <w:t>+ Giao diện xem danh mục các cẩm nang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_Toc15901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sz w:val="26"/>
              <w:szCs w:val="26"/>
              <w:lang w:val="vi-VN"/>
            </w:rPr>
            <w:t>+ Giao diện xem chi tiết 1 cẩm nang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_Toc15901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_Toc14108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sz w:val="26"/>
              <w:szCs w:val="26"/>
              <w:lang w:val="vi-VN"/>
            </w:rPr>
            <w:t>+ Giao diện đặt lịch khám bệnh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_Toc14108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_Toc5192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sz w:val="26"/>
              <w:szCs w:val="26"/>
              <w:lang w:val="vi-VN"/>
            </w:rPr>
            <w:t>+ Khi click xác nhận đăng ký sau khi điền đủ thông tin thì email xác nhận đặt lịch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_Toc5192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_Toc4793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sz w:val="26"/>
              <w:szCs w:val="26"/>
              <w:lang w:val="vi-VN"/>
            </w:rPr>
            <w:t>+ Giao diện xác nhận đặt lịch khi bạn đã chắc chắn và click vào “Click heare”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_Toc18999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sz w:val="26"/>
              <w:szCs w:val="26"/>
              <w:lang w:val="vi-VN"/>
            </w:rPr>
            <w:t>+ Thông tin xác nhận khám xong và hóa đơn thuốc được gửi về email của bệnh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_Toc18999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_Toc27966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sz w:val="26"/>
              <w:szCs w:val="26"/>
              <w:lang w:val="vi-VN"/>
            </w:rPr>
            <w:t>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_Toc27966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1"/>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_Toc16855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3.</w:t>
          </w:r>
          <w:r>
            <w:rPr>
              <w:rFonts w:hint="default" w:ascii="Times New Roman" w:hAnsi="Times New Roman" w:eastAsia="TimesNewRomanPS-BoldMT" w:cs="Times New Roman"/>
              <w:bCs/>
              <w:kern w:val="0"/>
              <w:sz w:val="26"/>
              <w:szCs w:val="26"/>
              <w:lang w:val="vi-VN" w:eastAsia="zh-CN" w:bidi="ar"/>
            </w:rPr>
            <w:t>2</w:t>
          </w:r>
          <w:r>
            <w:rPr>
              <w:rFonts w:hint="default" w:ascii="Times New Roman" w:hAnsi="Times New Roman" w:eastAsia="TimesNewRomanPS-BoldMT" w:cs="Times New Roman"/>
              <w:bCs/>
              <w:kern w:val="0"/>
              <w:sz w:val="26"/>
              <w:szCs w:val="26"/>
              <w:lang w:val="en-US" w:eastAsia="zh-CN" w:bidi="ar"/>
            </w:rPr>
            <w:t xml:space="preserve"> Giao diện trang web và chức năng dành cho b</w:t>
          </w:r>
          <w:r>
            <w:rPr>
              <w:rFonts w:hint="default" w:ascii="Times New Roman" w:hAnsi="Times New Roman" w:eastAsia="TimesNewRomanPS-BoldMT" w:cs="Times New Roman"/>
              <w:bCs/>
              <w:kern w:val="0"/>
              <w:sz w:val="26"/>
              <w:szCs w:val="26"/>
              <w:lang w:val="vi-VN" w:eastAsia="zh-CN" w:bidi="ar"/>
            </w:rPr>
            <w:t>ác sĩ</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_Toc16855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_Toc31860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val="0"/>
              <w:kern w:val="0"/>
              <w:sz w:val="26"/>
              <w:szCs w:val="26"/>
              <w:lang w:val="vi-VN" w:eastAsia="zh-CN" w:bidi="ar"/>
            </w:rPr>
            <w:t>+ Giao diện đăng đăng nhập (Tài khoản bác sĩ được cấp)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_Toc31860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_Toc3863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sz w:val="26"/>
              <w:szCs w:val="26"/>
              <w:lang w:val="vi-VN"/>
            </w:rPr>
            <w:t>+ Giao diện quản lý kế hoạch khám bệnh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_Toc3863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_Toc3245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sz w:val="26"/>
              <w:szCs w:val="26"/>
              <w:lang w:val="en-US"/>
            </w:rPr>
            <w:t xml:space="preserve">+ Giao </w:t>
          </w:r>
          <w:r>
            <w:rPr>
              <w:rFonts w:hint="default" w:ascii="Times New Roman" w:hAnsi="Times New Roman" w:cs="Times New Roman"/>
              <w:sz w:val="26"/>
              <w:szCs w:val="26"/>
              <w:lang w:val="vi-VN"/>
            </w:rPr>
            <w:t>diện quản lý bệnh nhân khám bệnh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_Toc15513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sz w:val="26"/>
              <w:szCs w:val="26"/>
              <w:lang w:val="vi-VN"/>
            </w:rPr>
            <w:t>+ Giao diện khi bác sĩ xác nhận gửi đơn thuốc cho bệnh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_Toc15513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1"/>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_Toc5947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bCs/>
              <w:sz w:val="26"/>
              <w:szCs w:val="26"/>
              <w:lang w:val="vi-VN"/>
            </w:rPr>
            <w:t>3.3 Giao diện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_Toc5947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_Toc23254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val="0"/>
              <w:kern w:val="0"/>
              <w:sz w:val="26"/>
              <w:szCs w:val="26"/>
              <w:lang w:val="vi-VN" w:eastAsia="zh-CN" w:bidi="ar"/>
            </w:rPr>
            <w:t>+ Giao diện đăng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_Toc23254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_Toc7537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bCs w:val="0"/>
              <w:sz w:val="26"/>
              <w:szCs w:val="26"/>
              <w:lang w:val="vi-VN"/>
            </w:rPr>
            <w:t>+ Các chức năng của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_Toc7537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_Toc21898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sz w:val="26"/>
              <w:szCs w:val="26"/>
              <w:lang w:val="vi-VN"/>
            </w:rPr>
            <w:t>+ Giao diện thêm mới, sửa, xóa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_Toc21898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_Toc29934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sz w:val="26"/>
              <w:szCs w:val="26"/>
              <w:lang w:val="vi-VN"/>
            </w:rPr>
            <w:t>+Chức năng thêm thông tin chi tiết cho các bác sĩ</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_Toc29934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_Toc10598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sz w:val="26"/>
              <w:szCs w:val="26"/>
              <w:lang w:val="vi-VN"/>
            </w:rPr>
            <w:t>+ Chức năng quản lý kế hoạch khám bệnh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_Toc22274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sz w:val="26"/>
              <w:szCs w:val="26"/>
              <w:lang w:val="vi-VN"/>
            </w:rPr>
            <w:t>+ Chức năng quản lý các phòng khám, cơ sở  y tế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_Toc22274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_Toc9298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sz w:val="26"/>
              <w:szCs w:val="26"/>
              <w:lang w:val="vi-VN"/>
            </w:rPr>
            <w:t>+ Chức năng quản lý các chuyên khoa khám bệnh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2"/>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_Toc21608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cs="Times New Roman"/>
              <w:sz w:val="26"/>
              <w:szCs w:val="26"/>
              <w:lang w:val="vi-VN"/>
            </w:rPr>
            <w:t>+ Chức năng quản lý cẩm nang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0"/>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_Toc27849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0"/>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_Toc6062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1. Kết quả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_Toc6062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0"/>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_Toc12567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2. Hạn chế của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_Toc12567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0"/>
            <w:tabs>
              <w:tab w:val="right" w:leader="dot" w:pos="9360"/>
            </w:tabs>
            <w:rPr>
              <w:rFonts w:hint="default" w:ascii="Times New Roman" w:hAnsi="Times New Roman" w:cs="Times New Roman"/>
              <w:sz w:val="26"/>
              <w:szCs w:val="26"/>
            </w:rPr>
          </w:pPr>
          <w:r>
            <w:rPr>
              <w:rFonts w:hint="default" w:ascii="Times New Roman" w:hAnsi="Times New Roman" w:eastAsia="Times New Roman" w:cs="Times New Roman"/>
              <w:bCs/>
              <w:sz w:val="26"/>
              <w:szCs w:val="26"/>
              <w:lang w:val="vi-VN"/>
            </w:rPr>
            <w:fldChar w:fldCharType="begin"/>
          </w:r>
          <w:r>
            <w:rPr>
              <w:rFonts w:hint="default" w:ascii="Times New Roman" w:hAnsi="Times New Roman" w:eastAsia="Times New Roman" w:cs="Times New Roman"/>
              <w:bCs/>
              <w:sz w:val="26"/>
              <w:szCs w:val="26"/>
              <w:lang w:val="vi-VN"/>
            </w:rPr>
            <w:instrText xml:space="preserve"> HYPERLINK \l _Toc29697 </w:instrText>
          </w:r>
          <w:r>
            <w:rPr>
              <w:rFonts w:hint="default" w:ascii="Times New Roman" w:hAnsi="Times New Roman" w:eastAsia="Times New Roman" w:cs="Times New Roman"/>
              <w:bCs/>
              <w:sz w:val="26"/>
              <w:szCs w:val="26"/>
              <w:lang w:val="vi-VN"/>
            </w:rPr>
            <w:fldChar w:fldCharType="separate"/>
          </w:r>
          <w:r>
            <w:rPr>
              <w:rFonts w:hint="default" w:ascii="Times New Roman" w:hAnsi="Times New Roman" w:eastAsia="TimesNewRomanPS-BoldMT" w:cs="Times New Roman"/>
              <w:bCs/>
              <w:kern w:val="0"/>
              <w:sz w:val="26"/>
              <w:szCs w:val="26"/>
              <w:lang w:val="en-US" w:eastAsia="zh-CN" w:bidi="ar"/>
            </w:rPr>
            <w:t>3. Hướng phát triển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_Toc29697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lang w:val="vi-VN"/>
            </w:rPr>
            <w:fldChar w:fldCharType="end"/>
          </w:r>
        </w:p>
        <w:p>
          <w:pPr>
            <w:pStyle w:val="13"/>
            <w:numPr>
              <w:ilvl w:val="0"/>
              <w:numId w:val="0"/>
            </w:numPr>
            <w:shd w:val="clear" w:color="auto" w:fill="FFFFFF"/>
            <w:wordWrap w:val="0"/>
            <w:spacing w:after="408" w:line="240" w:lineRule="auto"/>
            <w:jc w:val="both"/>
            <w:rPr>
              <w:rFonts w:hint="default" w:ascii="Times New Roman" w:hAnsi="Times New Roman" w:eastAsia="Times New Roman" w:cs="Times New Roman"/>
              <w:b/>
              <w:bCs/>
              <w:sz w:val="26"/>
              <w:szCs w:val="26"/>
              <w:lang w:val="vi-VN"/>
            </w:rPr>
          </w:pPr>
          <w:r>
            <w:rPr>
              <w:rFonts w:hint="default" w:ascii="Times New Roman" w:hAnsi="Times New Roman" w:eastAsia="Times New Roman" w:cs="Times New Roman"/>
              <w:bCs/>
              <w:sz w:val="26"/>
              <w:szCs w:val="26"/>
              <w:lang w:val="vi-VN"/>
            </w:rPr>
            <w:fldChar w:fldCharType="end"/>
          </w:r>
        </w:p>
      </w:sdtContent>
    </w:sdt>
    <w:p>
      <w:pPr>
        <w:pStyle w:val="13"/>
        <w:numPr>
          <w:ilvl w:val="0"/>
          <w:numId w:val="0"/>
        </w:numPr>
        <w:shd w:val="clear" w:color="auto" w:fill="FFFFFF"/>
        <w:wordWrap w:val="0"/>
        <w:spacing w:after="408" w:line="240" w:lineRule="auto"/>
        <w:ind w:left="5040" w:leftChars="0" w:firstLine="720" w:firstLineChars="0"/>
        <w:jc w:val="left"/>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ind w:left="5040" w:leftChars="0" w:firstLine="720" w:firstLineChars="0"/>
        <w:jc w:val="center"/>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eastAsia="Times New Roman" w:cs="Times New Roman"/>
          <w:b/>
          <w:bCs/>
          <w:sz w:val="26"/>
          <w:szCs w:val="26"/>
          <w:lang w:val="vi-VN"/>
        </w:rPr>
      </w:pPr>
    </w:p>
    <w:p>
      <w:pPr>
        <w:keepNext w:val="0"/>
        <w:keepLines w:val="0"/>
        <w:widowControl/>
        <w:suppressLineNumbers w:val="0"/>
        <w:jc w:val="center"/>
        <w:outlineLvl w:val="0"/>
        <w:rPr>
          <w:rFonts w:hint="default" w:ascii="Times New Roman" w:hAnsi="Times New Roman" w:cs="Times New Roman"/>
          <w:sz w:val="26"/>
          <w:szCs w:val="26"/>
        </w:rPr>
      </w:pPr>
      <w:bookmarkStart w:id="0" w:name="_Toc15261"/>
      <w:r>
        <w:rPr>
          <w:rFonts w:hint="default" w:ascii="Times New Roman" w:hAnsi="Times New Roman" w:eastAsia="TimesNewRomanPS-BoldMT" w:cs="Times New Roman"/>
          <w:b/>
          <w:bCs/>
          <w:color w:val="000000"/>
          <w:kern w:val="0"/>
          <w:sz w:val="26"/>
          <w:szCs w:val="26"/>
          <w:lang w:val="en-US" w:eastAsia="zh-CN" w:bidi="ar"/>
        </w:rPr>
        <w:t>MỞ ĐẦU</w:t>
      </w:r>
      <w:bookmarkEnd w:id="0"/>
    </w:p>
    <w:p>
      <w:pPr>
        <w:keepNext w:val="0"/>
        <w:keepLines w:val="0"/>
        <w:widowControl/>
        <w:numPr>
          <w:ilvl w:val="0"/>
          <w:numId w:val="1"/>
        </w:numPr>
        <w:suppressLineNumbers w:val="0"/>
        <w:jc w:val="left"/>
        <w:outlineLvl w:val="0"/>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 xml:space="preserve"> </w:t>
      </w:r>
      <w:bookmarkStart w:id="1" w:name="_Toc15847"/>
      <w:r>
        <w:rPr>
          <w:rFonts w:hint="default" w:ascii="Times New Roman" w:hAnsi="Times New Roman" w:eastAsia="TimesNewRomanPS-BoldMT" w:cs="Times New Roman"/>
          <w:b/>
          <w:bCs/>
          <w:color w:val="000000"/>
          <w:kern w:val="0"/>
          <w:sz w:val="26"/>
          <w:szCs w:val="26"/>
          <w:lang w:val="en-US" w:eastAsia="zh-CN" w:bidi="ar"/>
        </w:rPr>
        <w:t>Lý do chọn đề tài</w:t>
      </w:r>
      <w:bookmarkEnd w:id="1"/>
      <w:r>
        <w:rPr>
          <w:rFonts w:hint="default" w:ascii="Times New Roman" w:hAnsi="Times New Roman" w:eastAsia="TimesNewRomanPS-BoldMT" w:cs="Times New Roman"/>
          <w:b/>
          <w:bCs/>
          <w:color w:val="000000"/>
          <w:kern w:val="0"/>
          <w:sz w:val="26"/>
          <w:szCs w:val="26"/>
          <w:lang w:val="en-US" w:eastAsia="zh-CN" w:bidi="ar"/>
        </w:rPr>
        <w:t xml:space="preserve"> </w:t>
      </w: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en-US" w:eastAsia="zh-CN" w:bidi="ar"/>
        </w:rPr>
      </w:pP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Thiết kế website phòng khám, bệnh viện hiện là tiêu chí hàng đầu cho nhu cầu </w:t>
      </w:r>
    </w:p>
    <w:p>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truyền thông dịch vụ của nhiều trung tâm chăm sóc và điều trị sức khỏe cả công và tư. </w:t>
      </w:r>
    </w:p>
    <w:p>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Một trong số những ngành dịch vụ quan trọng nhất hiện nay chính là dịch vụ chăm </w:t>
      </w:r>
    </w:p>
    <w:p>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sóc sức khỏe. Trong chăm sóc sức khỏe lại được chia ra thành nhiều chuyên khoa như</w:t>
      </w:r>
      <w:r>
        <w:rPr>
          <w:rFonts w:hint="default" w:ascii="Times New Roman" w:hAnsi="Times New Roman" w:eastAsia="SimSun" w:cs="Times New Roman"/>
          <w:color w:val="000000"/>
          <w:kern w:val="0"/>
          <w:sz w:val="26"/>
          <w:szCs w:val="26"/>
          <w:lang w:val="vi-VN" w:eastAsia="zh-CN" w:bidi="ar"/>
        </w:rPr>
        <w:t xml:space="preserve"> k</w:t>
      </w:r>
      <w:r>
        <w:rPr>
          <w:rFonts w:hint="default" w:ascii="Times New Roman" w:hAnsi="Times New Roman" w:eastAsia="SimSun" w:cs="Times New Roman"/>
          <w:color w:val="000000"/>
          <w:kern w:val="0"/>
          <w:sz w:val="26"/>
          <w:szCs w:val="26"/>
          <w:lang w:val="en-US" w:eastAsia="zh-CN" w:bidi="ar"/>
        </w:rPr>
        <w:t xml:space="preserve">hoa </w:t>
      </w:r>
      <w:r>
        <w:rPr>
          <w:rFonts w:hint="default" w:ascii="Times New Roman" w:hAnsi="Times New Roman" w:eastAsia="SimSun" w:cs="Times New Roman"/>
          <w:color w:val="000000"/>
          <w:kern w:val="0"/>
          <w:sz w:val="26"/>
          <w:szCs w:val="26"/>
          <w:lang w:val="vi-VN" w:eastAsia="zh-CN" w:bidi="ar"/>
        </w:rPr>
        <w:t>cơ</w:t>
      </w: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vi-VN" w:eastAsia="zh-CN" w:bidi="ar"/>
        </w:rPr>
        <w:t>xương khớp</w:t>
      </w:r>
      <w:r>
        <w:rPr>
          <w:rFonts w:hint="default" w:ascii="Times New Roman" w:hAnsi="Times New Roman" w:eastAsia="SimSun" w:cs="Times New Roman"/>
          <w:color w:val="000000"/>
          <w:kern w:val="0"/>
          <w:sz w:val="26"/>
          <w:szCs w:val="26"/>
          <w:lang w:val="en-US" w:eastAsia="zh-CN" w:bidi="ar"/>
        </w:rPr>
        <w:t xml:space="preserve">, khoa </w:t>
      </w:r>
      <w:r>
        <w:rPr>
          <w:rFonts w:hint="default" w:ascii="Times New Roman" w:hAnsi="Times New Roman" w:eastAsia="SimSun" w:cs="Times New Roman"/>
          <w:color w:val="000000"/>
          <w:kern w:val="0"/>
          <w:sz w:val="26"/>
          <w:szCs w:val="26"/>
          <w:lang w:val="vi-VN" w:eastAsia="zh-CN" w:bidi="ar"/>
        </w:rPr>
        <w:t>thần kinh</w:t>
      </w:r>
      <w:r>
        <w:rPr>
          <w:rFonts w:hint="default" w:ascii="Times New Roman" w:hAnsi="Times New Roman" w:eastAsia="SimSun" w:cs="Times New Roman"/>
          <w:color w:val="000000"/>
          <w:kern w:val="0"/>
          <w:sz w:val="26"/>
          <w:szCs w:val="26"/>
          <w:lang w:val="en-US" w:eastAsia="zh-CN" w:bidi="ar"/>
        </w:rPr>
        <w:t xml:space="preserve">, khoa </w:t>
      </w:r>
      <w:r>
        <w:rPr>
          <w:rFonts w:hint="default" w:ascii="Times New Roman" w:hAnsi="Times New Roman" w:eastAsia="SimSun" w:cs="Times New Roman"/>
          <w:color w:val="000000"/>
          <w:kern w:val="0"/>
          <w:sz w:val="26"/>
          <w:szCs w:val="26"/>
          <w:lang w:val="vi-VN" w:eastAsia="zh-CN" w:bidi="ar"/>
        </w:rPr>
        <w:t>tiêu hóa</w:t>
      </w: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vi-VN" w:eastAsia="zh-CN" w:bidi="ar"/>
        </w:rPr>
        <w:t>khoa da liễu</w:t>
      </w:r>
      <w:r>
        <w:rPr>
          <w:rFonts w:hint="default" w:ascii="Times New Roman" w:hAnsi="Times New Roman" w:eastAsia="SimSun" w:cs="Times New Roman"/>
          <w:color w:val="000000"/>
          <w:kern w:val="0"/>
          <w:sz w:val="26"/>
          <w:szCs w:val="26"/>
          <w:lang w:val="en-US" w:eastAsia="zh-CN" w:bidi="ar"/>
        </w:rPr>
        <w:t>,</w:t>
      </w:r>
      <w:r>
        <w:rPr>
          <w:rFonts w:hint="default" w:ascii="Times New Roman" w:hAnsi="Times New Roman" w:eastAsia="SimSun" w:cs="Times New Roman"/>
          <w:color w:val="000000"/>
          <w:kern w:val="0"/>
          <w:sz w:val="26"/>
          <w:szCs w:val="26"/>
          <w:lang w:val="vi-VN" w:eastAsia="zh-CN" w:bidi="ar"/>
        </w:rPr>
        <w:t xml:space="preserve"> y học cổ truyền,</w:t>
      </w:r>
      <w:r>
        <w:rPr>
          <w:rFonts w:hint="default" w:ascii="Times New Roman" w:hAnsi="Times New Roman" w:eastAsia="SimSun" w:cs="Times New Roman"/>
          <w:color w:val="000000"/>
          <w:kern w:val="0"/>
          <w:sz w:val="26"/>
          <w:szCs w:val="26"/>
          <w:lang w:val="en-US" w:eastAsia="zh-CN" w:bidi="ar"/>
        </w:rPr>
        <w:t xml:space="preserve">… Trước đây, khi những dịch vụ này chưa được chú ý phát triển ở nước ta, hầu như ngành dịch vụ này không cần được truyền thông nhắc đến vẫn thu hút “khách hàng”. Người dân khi có nhu cầu sẽ trực tiếp đến các trung tâm chăm sóc sức khỏe, bệnh viện công để khám và chữa bệnh. Nhưng hiện nay, vì nhiều nguyên nhân mà mọi người có nhu cầu chăm sóc sức khỏe nhiều hơn, không cần phải mắc bệnh rồi mới đến kiểm tra và chữa trị. Nhu cầu tăng đột ngột dẫn đến sự ra đời của rất nhiều phòng khám, bệnh viện tư nhân. Khi ấy, ngoài chất lượng dịch vụ luôn được đảm bảo, phòng khám nào có danh tiếng hơn, phòng khám ấy chắc chắn được nhiều bệnh nhân trao gửi niềm tin. Hiện nay, công cụ truyền thông quan trọng nhất đối với phòng khám chính là website giới thiệu chuyên nghiệp và chất lượng. </w:t>
      </w:r>
    </w:p>
    <w:p>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Bây giờ là thời đại công nghệ, đã có khoảng ít nhất 70% dân số sử dụng điện thoại thông minh. Trong đó khoảng 80% những người đó rất thông thạo việc tìm kiếm trên mạng. Việc tìm kiếm thông tin về phòng khám bây giờ có thể hoàn tất trong vòng vài giây. Như vậy, để phòng khám, bệnh viện tiếp cận với khách hàng của mình chỉ có cách duy nhất là thiết kế và phát triển website chuyên nghiệp. </w:t>
      </w: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en-US" w:eastAsia="zh-CN" w:bidi="ar"/>
        </w:rPr>
      </w:pP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Sự gắn kết chặt chẽ giữa phòng khám với người dân được thể hiện hoàn toàn rõ ràng trên website của mình thông qua bình luận, những câu chuyện chia sẻ, những câu hỏi và tư vấn từ bác sĩ chuyên môn. </w:t>
      </w: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en-US" w:eastAsia="zh-CN" w:bidi="ar"/>
        </w:rPr>
      </w:pP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vi-VN" w:eastAsia="zh-CN" w:bidi="ar"/>
        </w:rPr>
      </w:pPr>
      <w:r>
        <w:rPr>
          <w:rFonts w:hint="default" w:ascii="Times New Roman" w:hAnsi="Times New Roman" w:eastAsia="SimSun" w:cs="Times New Roman"/>
          <w:color w:val="000000"/>
          <w:kern w:val="0"/>
          <w:sz w:val="26"/>
          <w:szCs w:val="26"/>
          <w:lang w:val="en-US" w:eastAsia="zh-CN" w:bidi="ar"/>
        </w:rPr>
        <w:t>Một trong những khó khăn trong ngành chăm sóc sức khỏe hiện nay là việc người dân có quá ít kiến thức về bệnh tật cũng như cách tự chăm sóc và bảo vệ sức khỏe của mình. Trước hiện trạng nhiều loại bệnh tật xuất hiện và gây nguy hiểm đến tính mạng hiện nay, nhiều người dần hình thành cảm giác lo lắng và mong muốn được bác sĩ giúp đỡ, tư vấn. Khi nhu cầu quá lớn thì quỹ thời gian của bác sĩ không thể nào đáp ứng được cho từng người cụ thể. Do đó, website chính là nơi để bác sĩ giải quyết vấn đề này. Giải đáp thắc mắc một lần cho tất cả mọi người. Hiệu năng của công việc cũng nhờ đó mà tăng lên gấp bội</w:t>
      </w:r>
      <w:r>
        <w:rPr>
          <w:rFonts w:hint="default" w:ascii="Times New Roman" w:hAnsi="Times New Roman" w:eastAsia="SimSun" w:cs="Times New Roman"/>
          <w:color w:val="000000"/>
          <w:kern w:val="0"/>
          <w:sz w:val="26"/>
          <w:szCs w:val="26"/>
          <w:lang w:val="vi-VN" w:eastAsia="zh-CN" w:bidi="ar"/>
        </w:rPr>
        <w:t>.</w:t>
      </w:r>
    </w:p>
    <w:p>
      <w:pPr>
        <w:keepNext w:val="0"/>
        <w:keepLines w:val="0"/>
        <w:widowControl/>
        <w:suppressLineNumbers w:val="0"/>
        <w:jc w:val="left"/>
        <w:rPr>
          <w:rFonts w:hint="default" w:ascii="Times New Roman" w:hAnsi="Times New Roman" w:eastAsia="SimSun" w:cs="Times New Roman"/>
          <w:color w:val="000000"/>
          <w:kern w:val="0"/>
          <w:sz w:val="26"/>
          <w:szCs w:val="26"/>
          <w:lang w:val="vi-VN" w:eastAsia="zh-CN" w:bidi="ar"/>
        </w:rPr>
      </w:pPr>
    </w:p>
    <w:p>
      <w:pPr>
        <w:pStyle w:val="13"/>
        <w:numPr>
          <w:ilvl w:val="0"/>
          <w:numId w:val="0"/>
        </w:numPr>
        <w:shd w:val="clear" w:color="auto" w:fill="FFFFFF"/>
        <w:wordWrap w:val="0"/>
        <w:spacing w:after="408" w:line="240" w:lineRule="auto"/>
        <w:jc w:val="both"/>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eastAsia="Times New Roman" w:cs="Times New Roman"/>
          <w:b/>
          <w:bCs/>
          <w:sz w:val="26"/>
          <w:szCs w:val="26"/>
          <w:lang w:val="vi-VN"/>
        </w:rPr>
      </w:pPr>
    </w:p>
    <w:p>
      <w:pPr>
        <w:keepNext w:val="0"/>
        <w:keepLines w:val="0"/>
        <w:widowControl/>
        <w:numPr>
          <w:ilvl w:val="0"/>
          <w:numId w:val="1"/>
        </w:numPr>
        <w:suppressLineNumbers w:val="0"/>
        <w:ind w:left="0" w:leftChars="0" w:firstLine="0" w:firstLineChars="0"/>
        <w:jc w:val="left"/>
        <w:outlineLvl w:val="0"/>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 xml:space="preserve"> </w:t>
      </w:r>
      <w:bookmarkStart w:id="2" w:name="_Toc8116"/>
      <w:r>
        <w:rPr>
          <w:rFonts w:hint="default" w:ascii="Times New Roman" w:hAnsi="Times New Roman" w:eastAsia="TimesNewRomanPS-BoldMT" w:cs="Times New Roman"/>
          <w:b/>
          <w:bCs/>
          <w:color w:val="000000"/>
          <w:kern w:val="0"/>
          <w:sz w:val="26"/>
          <w:szCs w:val="26"/>
          <w:lang w:val="en-US" w:eastAsia="zh-CN" w:bidi="ar"/>
        </w:rPr>
        <w:t>Mục tiêu đề tài</w:t>
      </w:r>
      <w:bookmarkEnd w:id="2"/>
      <w:r>
        <w:rPr>
          <w:rFonts w:hint="default" w:ascii="Times New Roman" w:hAnsi="Times New Roman" w:eastAsia="TimesNewRomanPS-BoldMT" w:cs="Times New Roman"/>
          <w:b/>
          <w:bCs/>
          <w:color w:val="000000"/>
          <w:kern w:val="0"/>
          <w:sz w:val="26"/>
          <w:szCs w:val="26"/>
          <w:lang w:val="en-US" w:eastAsia="zh-CN" w:bidi="ar"/>
        </w:rPr>
        <w:t xml:space="preserve"> </w:t>
      </w:r>
    </w:p>
    <w:p>
      <w:pPr>
        <w:keepNext w:val="0"/>
        <w:keepLines w:val="0"/>
        <w:widowControl/>
        <w:numPr>
          <w:ilvl w:val="0"/>
          <w:numId w:val="2"/>
        </w:numPr>
        <w:suppressLineNumbers w:val="0"/>
        <w:ind w:left="840" w:leftChars="0" w:hanging="4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Nghiên cứu về cách tổ chức và hoạt động của framework </w:t>
      </w:r>
      <w:r>
        <w:rPr>
          <w:rFonts w:hint="default" w:ascii="Times New Roman" w:hAnsi="Times New Roman" w:eastAsia="SimSun" w:cs="Times New Roman"/>
          <w:color w:val="000000"/>
          <w:kern w:val="0"/>
          <w:sz w:val="26"/>
          <w:szCs w:val="26"/>
          <w:lang w:val="vi-VN" w:eastAsia="zh-CN" w:bidi="ar"/>
        </w:rPr>
        <w:t>ReactJS</w:t>
      </w:r>
      <w:r>
        <w:rPr>
          <w:rFonts w:hint="default" w:ascii="Times New Roman" w:hAnsi="Times New Roman" w:eastAsia="SimSun" w:cs="Times New Roman"/>
          <w:color w:val="000000"/>
          <w:kern w:val="0"/>
          <w:sz w:val="26"/>
          <w:szCs w:val="26"/>
          <w:lang w:val="en-US" w:eastAsia="zh-CN" w:bidi="ar"/>
        </w:rPr>
        <w:t xml:space="preserve"> và áp dụng </w:t>
      </w: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xây dựng giao diện </w:t>
      </w:r>
      <w:r>
        <w:rPr>
          <w:rFonts w:hint="default" w:ascii="Times New Roman" w:hAnsi="Times New Roman" w:eastAsia="SimSun" w:cs="Times New Roman"/>
          <w:color w:val="000000"/>
          <w:kern w:val="0"/>
          <w:sz w:val="26"/>
          <w:szCs w:val="26"/>
          <w:lang w:val="vi-VN" w:eastAsia="zh-CN" w:bidi="ar"/>
        </w:rPr>
        <w:t>website</w:t>
      </w:r>
      <w:r>
        <w:rPr>
          <w:rFonts w:hint="default" w:ascii="Times New Roman" w:hAnsi="Times New Roman" w:eastAsia="SimSun" w:cs="Times New Roman"/>
          <w:color w:val="000000"/>
          <w:kern w:val="0"/>
          <w:sz w:val="26"/>
          <w:szCs w:val="26"/>
          <w:lang w:val="en-US" w:eastAsia="zh-CN" w:bidi="ar"/>
        </w:rPr>
        <w:t xml:space="preserve">. </w:t>
      </w: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en-US" w:eastAsia="zh-CN" w:bidi="ar"/>
        </w:rPr>
      </w:pPr>
    </w:p>
    <w:p>
      <w:pPr>
        <w:keepNext w:val="0"/>
        <w:keepLines w:val="0"/>
        <w:widowControl/>
        <w:numPr>
          <w:ilvl w:val="0"/>
          <w:numId w:val="2"/>
        </w:numPr>
        <w:suppressLineNumbers w:val="0"/>
        <w:ind w:left="840" w:leftChars="0" w:hanging="4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Nghiên cứu về phương thức nhận và trả dữ liệu của framework </w:t>
      </w:r>
      <w:r>
        <w:rPr>
          <w:rFonts w:hint="default" w:ascii="Times New Roman" w:hAnsi="Times New Roman" w:eastAsia="SimSun" w:cs="Times New Roman"/>
          <w:color w:val="000000"/>
          <w:kern w:val="0"/>
          <w:sz w:val="26"/>
          <w:szCs w:val="26"/>
          <w:lang w:val="vi-VN" w:eastAsia="zh-CN" w:bidi="ar"/>
        </w:rPr>
        <w:t xml:space="preserve">NodeJS </w:t>
      </w:r>
      <w:r>
        <w:rPr>
          <w:rFonts w:hint="default" w:ascii="Times New Roman" w:hAnsi="Times New Roman" w:eastAsia="SimSun" w:cs="Times New Roman"/>
          <w:color w:val="000000"/>
          <w:kern w:val="0"/>
          <w:sz w:val="26"/>
          <w:szCs w:val="26"/>
          <w:lang w:val="en-US" w:eastAsia="zh-CN" w:bidi="ar"/>
        </w:rPr>
        <w:t xml:space="preserve">và </w:t>
      </w: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áp dụng xây dựng API cho</w:t>
      </w:r>
      <w:r>
        <w:rPr>
          <w:rFonts w:hint="default" w:ascii="Times New Roman" w:hAnsi="Times New Roman" w:eastAsia="SimSun" w:cs="Times New Roman"/>
          <w:color w:val="000000"/>
          <w:kern w:val="0"/>
          <w:sz w:val="26"/>
          <w:szCs w:val="26"/>
          <w:lang w:val="vi-VN" w:eastAsia="zh-CN" w:bidi="ar"/>
        </w:rPr>
        <w:t xml:space="preserve"> website</w:t>
      </w:r>
      <w:r>
        <w:rPr>
          <w:rFonts w:hint="default" w:ascii="Times New Roman" w:hAnsi="Times New Roman" w:eastAsia="SimSun" w:cs="Times New Roman"/>
          <w:color w:val="000000"/>
          <w:kern w:val="0"/>
          <w:sz w:val="26"/>
          <w:szCs w:val="26"/>
          <w:lang w:val="en-US" w:eastAsia="zh-CN" w:bidi="ar"/>
        </w:rPr>
        <w:t xml:space="preserve">. </w:t>
      </w: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en-US" w:eastAsia="zh-CN" w:bidi="ar"/>
        </w:rPr>
      </w:pP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Xây dựng Website đáp ứng nhu cầu đặt lịch qua mạng, tra cứu thông tin </w:t>
      </w:r>
      <w:r>
        <w:rPr>
          <w:rFonts w:hint="default" w:ascii="Times New Roman" w:hAnsi="Times New Roman" w:eastAsia="SimSun" w:cs="Times New Roman"/>
          <w:color w:val="000000"/>
          <w:kern w:val="0"/>
          <w:sz w:val="26"/>
          <w:szCs w:val="26"/>
          <w:lang w:val="vi-VN" w:eastAsia="zh-CN" w:bidi="ar"/>
        </w:rPr>
        <w:t>bác sỹ</w:t>
      </w: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vi-VN" w:eastAsia="zh-CN" w:bidi="ar"/>
        </w:rPr>
        <w:t>chuyên khoa, cơ sở ý tế, một số cẩm nang nâng cao sưacs khỏe,</w:t>
      </w:r>
      <w:r>
        <w:rPr>
          <w:rFonts w:hint="default" w:ascii="Times New Roman" w:hAnsi="Times New Roman" w:eastAsia="SimSun" w:cs="Times New Roman"/>
          <w:color w:val="000000"/>
          <w:kern w:val="0"/>
          <w:sz w:val="26"/>
          <w:szCs w:val="26"/>
          <w:lang w:val="en-US" w:eastAsia="zh-CN" w:bidi="ar"/>
        </w:rPr>
        <w:t xml:space="preserve"> các vấn đề về sức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en-US" w:eastAsia="zh-CN" w:bidi="ar"/>
        </w:rPr>
        <w:t xml:space="preserve">khỏe, dễ dàng thao tác với nhiều đối tượng, tiết kiệm thời gian. </w:t>
      </w: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en-US" w:eastAsia="zh-CN" w:bidi="ar"/>
        </w:rPr>
      </w:pPr>
    </w:p>
    <w:p>
      <w:pPr>
        <w:keepNext w:val="0"/>
        <w:keepLines w:val="0"/>
        <w:widowControl/>
        <w:numPr>
          <w:ilvl w:val="0"/>
          <w:numId w:val="2"/>
        </w:numPr>
        <w:suppressLineNumbers w:val="0"/>
        <w:ind w:left="840" w:leftChars="0" w:hanging="4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Xây dựng được hệ thống quản lý thông tin bác sĩ, bệnh nhân. </w:t>
      </w:r>
    </w:p>
    <w:p>
      <w:pPr>
        <w:keepNext w:val="0"/>
        <w:keepLines w:val="0"/>
        <w:widowControl/>
        <w:numPr>
          <w:ilvl w:val="0"/>
          <w:numId w:val="0"/>
        </w:numPr>
        <w:suppressLineNumbers w:val="0"/>
        <w:ind w:left="420" w:leftChars="0"/>
        <w:jc w:val="left"/>
        <w:rPr>
          <w:rFonts w:hint="default" w:ascii="Times New Roman" w:hAnsi="Times New Roman" w:cs="Times New Roman"/>
          <w:sz w:val="26"/>
          <w:szCs w:val="26"/>
        </w:rPr>
      </w:pPr>
    </w:p>
    <w:p>
      <w:pPr>
        <w:keepNext w:val="0"/>
        <w:keepLines w:val="0"/>
        <w:widowControl/>
        <w:numPr>
          <w:ilvl w:val="0"/>
          <w:numId w:val="2"/>
        </w:numPr>
        <w:suppressLineNumbers w:val="0"/>
        <w:ind w:left="840" w:leftChars="0" w:hanging="4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Xây dựng được chức năng tạo lịch khám bệnh giúp bác sĩ chủ động được thời </w:t>
      </w: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gian làm việc.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w:t>
      </w:r>
    </w:p>
    <w:p>
      <w:pPr>
        <w:keepNext w:val="0"/>
        <w:keepLines w:val="0"/>
        <w:widowControl/>
        <w:numPr>
          <w:ilvl w:val="0"/>
          <w:numId w:val="1"/>
        </w:numPr>
        <w:suppressLineNumbers w:val="0"/>
        <w:ind w:left="0" w:leftChars="0" w:firstLine="0" w:firstLineChars="0"/>
        <w:jc w:val="left"/>
        <w:outlineLvl w:val="0"/>
        <w:rPr>
          <w:rFonts w:hint="default" w:ascii="Times New Roman" w:hAnsi="Times New Roman" w:eastAsia="TimesNewRomanPS-BoldMT" w:cs="Times New Roman"/>
          <w:b/>
          <w:bCs/>
          <w:color w:val="000000"/>
          <w:kern w:val="0"/>
          <w:sz w:val="26"/>
          <w:szCs w:val="26"/>
          <w:lang w:val="en-US" w:eastAsia="zh-CN" w:bidi="ar"/>
        </w:rPr>
      </w:pPr>
      <w:bookmarkStart w:id="3" w:name="_Toc30720"/>
      <w:r>
        <w:rPr>
          <w:rFonts w:hint="default" w:ascii="Times New Roman" w:hAnsi="Times New Roman" w:eastAsia="TimesNewRomanPS-BoldMT" w:cs="Times New Roman"/>
          <w:b/>
          <w:bCs/>
          <w:color w:val="000000"/>
          <w:kern w:val="0"/>
          <w:sz w:val="26"/>
          <w:szCs w:val="26"/>
          <w:lang w:val="en-US" w:eastAsia="zh-CN" w:bidi="ar"/>
        </w:rPr>
        <w:t>Đối tượng và phạm vi nghiên cứu</w:t>
      </w:r>
      <w:bookmarkEnd w:id="3"/>
      <w:r>
        <w:rPr>
          <w:rFonts w:hint="default" w:ascii="Times New Roman" w:hAnsi="Times New Roman" w:eastAsia="TimesNewRomanPS-BoldMT" w:cs="Times New Roman"/>
          <w:b/>
          <w:bCs/>
          <w:color w:val="000000"/>
          <w:kern w:val="0"/>
          <w:sz w:val="26"/>
          <w:szCs w:val="26"/>
          <w:lang w:val="en-US" w:eastAsia="zh-CN" w:bidi="ar"/>
        </w:rPr>
        <w:t xml:space="preserve"> </w:t>
      </w: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bCs/>
          <w:color w:val="000000"/>
          <w:kern w:val="0"/>
          <w:sz w:val="26"/>
          <w:szCs w:val="26"/>
          <w:lang w:val="en-US" w:eastAsia="zh-CN" w:bidi="ar"/>
        </w:rPr>
      </w:pPr>
    </w:p>
    <w:p>
      <w:pPr>
        <w:keepNext w:val="0"/>
        <w:keepLines w:val="0"/>
        <w:widowControl/>
        <w:suppressLineNumbers w:val="0"/>
        <w:ind w:firstLine="720" w:firstLineChars="0"/>
        <w:jc w:val="left"/>
        <w:outlineLvl w:val="1"/>
        <w:rPr>
          <w:rFonts w:hint="default" w:ascii="Times New Roman" w:hAnsi="Times New Roman" w:eastAsia="TimesNewRomanPS-BoldMT" w:cs="Times New Roman"/>
          <w:b/>
          <w:bCs/>
          <w:color w:val="000000"/>
          <w:kern w:val="0"/>
          <w:sz w:val="26"/>
          <w:szCs w:val="26"/>
          <w:lang w:val="en-US" w:eastAsia="zh-CN" w:bidi="ar"/>
        </w:rPr>
      </w:pPr>
      <w:bookmarkStart w:id="4" w:name="_Toc3831"/>
      <w:r>
        <w:rPr>
          <w:rFonts w:hint="default" w:ascii="Times New Roman" w:hAnsi="Times New Roman" w:eastAsia="TimesNewRomanPS-BoldMT" w:cs="Times New Roman"/>
          <w:b/>
          <w:bCs/>
          <w:color w:val="000000"/>
          <w:kern w:val="0"/>
          <w:sz w:val="26"/>
          <w:szCs w:val="26"/>
          <w:lang w:val="en-US" w:eastAsia="zh-CN" w:bidi="ar"/>
        </w:rPr>
        <w:t>3.1 Đối tượng nghiên cứu</w:t>
      </w:r>
      <w:bookmarkEnd w:id="4"/>
      <w:r>
        <w:rPr>
          <w:rFonts w:hint="default" w:ascii="Times New Roman" w:hAnsi="Times New Roman" w:eastAsia="TimesNewRomanPS-BoldMT" w:cs="Times New Roman"/>
          <w:b/>
          <w:bCs/>
          <w:color w:val="000000"/>
          <w:kern w:val="0"/>
          <w:sz w:val="26"/>
          <w:szCs w:val="26"/>
          <w:lang w:val="en-US" w:eastAsia="zh-CN" w:bidi="ar"/>
        </w:rPr>
        <w:t xml:space="preserve"> </w:t>
      </w:r>
    </w:p>
    <w:p>
      <w:pPr>
        <w:keepNext w:val="0"/>
        <w:keepLines w:val="0"/>
        <w:widowControl/>
        <w:suppressLineNumbers w:val="0"/>
        <w:ind w:firstLine="720" w:firstLineChars="0"/>
        <w:jc w:val="left"/>
        <w:rPr>
          <w:rFonts w:hint="default" w:ascii="Times New Roman" w:hAnsi="Times New Roman" w:eastAsia="TimesNewRomanPS-BoldMT" w:cs="Times New Roman"/>
          <w:b/>
          <w:bCs/>
          <w:color w:val="000000"/>
          <w:kern w:val="0"/>
          <w:sz w:val="26"/>
          <w:szCs w:val="26"/>
          <w:lang w:val="en-US" w:eastAsia="zh-CN" w:bidi="ar"/>
        </w:rPr>
      </w:pP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 Quy trình đặt lịch khám bệnh. </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6"/>
          <w:szCs w:val="26"/>
          <w:lang w:val="en-US" w:eastAsia="zh-CN" w:bidi="ar"/>
        </w:rPr>
      </w:pP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 Quy trình tạo lịch khám bệnh cho bác sĩ. </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6"/>
          <w:szCs w:val="26"/>
          <w:lang w:val="en-US" w:eastAsia="zh-CN" w:bidi="ar"/>
        </w:rPr>
      </w:pP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 Cách thức tổ chức và quản lý dữ liệu về thông tin bệnh nhân và bác sĩ. </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6"/>
          <w:szCs w:val="26"/>
          <w:lang w:val="en-US" w:eastAsia="zh-CN" w:bidi="ar"/>
        </w:rPr>
      </w:pPr>
      <w:bookmarkStart w:id="67" w:name="_GoBack"/>
      <w:bookmarkEnd w:id="67"/>
    </w:p>
    <w:p>
      <w:pPr>
        <w:keepNext w:val="0"/>
        <w:keepLines w:val="0"/>
        <w:widowControl/>
        <w:suppressLineNumbers w:val="0"/>
        <w:ind w:firstLine="720" w:firstLineChars="0"/>
        <w:jc w:val="left"/>
        <w:outlineLvl w:val="1"/>
        <w:rPr>
          <w:rFonts w:hint="default" w:ascii="Times New Roman" w:hAnsi="Times New Roman" w:eastAsia="TimesNewRomanPS-BoldMT" w:cs="Times New Roman"/>
          <w:b/>
          <w:bCs/>
          <w:color w:val="000000"/>
          <w:kern w:val="0"/>
          <w:sz w:val="26"/>
          <w:szCs w:val="26"/>
          <w:lang w:val="en-US" w:eastAsia="zh-CN" w:bidi="ar"/>
        </w:rPr>
      </w:pPr>
      <w:bookmarkStart w:id="5" w:name="_Toc24496"/>
      <w:r>
        <w:rPr>
          <w:rFonts w:hint="default" w:ascii="Times New Roman" w:hAnsi="Times New Roman" w:eastAsia="TimesNewRomanPS-BoldMT" w:cs="Times New Roman"/>
          <w:b/>
          <w:bCs/>
          <w:color w:val="000000"/>
          <w:kern w:val="0"/>
          <w:sz w:val="26"/>
          <w:szCs w:val="26"/>
          <w:lang w:val="en-US" w:eastAsia="zh-CN" w:bidi="ar"/>
        </w:rPr>
        <w:t>3.2 Phạm vi nghiên cứu</w:t>
      </w:r>
      <w:bookmarkEnd w:id="5"/>
      <w:r>
        <w:rPr>
          <w:rFonts w:hint="default" w:ascii="Times New Roman" w:hAnsi="Times New Roman" w:eastAsia="TimesNewRomanPS-BoldMT" w:cs="Times New Roman"/>
          <w:b/>
          <w:bCs/>
          <w:color w:val="000000"/>
          <w:kern w:val="0"/>
          <w:sz w:val="26"/>
          <w:szCs w:val="26"/>
          <w:lang w:val="en-US" w:eastAsia="zh-CN" w:bidi="ar"/>
        </w:rPr>
        <w:t xml:space="preserve"> </w:t>
      </w:r>
    </w:p>
    <w:p>
      <w:pPr>
        <w:keepNext w:val="0"/>
        <w:keepLines w:val="0"/>
        <w:widowControl/>
        <w:suppressLineNumbers w:val="0"/>
        <w:ind w:firstLine="720" w:firstLineChars="0"/>
        <w:jc w:val="left"/>
        <w:rPr>
          <w:rFonts w:hint="default" w:ascii="Times New Roman" w:hAnsi="Times New Roman" w:eastAsia="TimesNewRomanPS-BoldMT" w:cs="Times New Roman"/>
          <w:b/>
          <w:bCs/>
          <w:color w:val="000000"/>
          <w:kern w:val="0"/>
          <w:sz w:val="26"/>
          <w:szCs w:val="26"/>
          <w:lang w:val="en-US" w:eastAsia="zh-CN" w:bidi="ar"/>
        </w:rPr>
      </w:pP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 Nghiên cứu cách viết API trên framework </w:t>
      </w:r>
      <w:r>
        <w:rPr>
          <w:rFonts w:hint="default" w:ascii="Times New Roman" w:hAnsi="Times New Roman" w:eastAsia="SimSun" w:cs="Times New Roman"/>
          <w:color w:val="000000"/>
          <w:kern w:val="0"/>
          <w:sz w:val="26"/>
          <w:szCs w:val="26"/>
          <w:lang w:val="vi-VN" w:eastAsia="zh-CN" w:bidi="ar"/>
        </w:rPr>
        <w:t>NodeJS</w:t>
      </w:r>
      <w:r>
        <w:rPr>
          <w:rFonts w:hint="default" w:ascii="Times New Roman" w:hAnsi="Times New Roman" w:eastAsia="SimSun" w:cs="Times New Roman"/>
          <w:color w:val="000000"/>
          <w:kern w:val="0"/>
          <w:sz w:val="26"/>
          <w:szCs w:val="26"/>
          <w:lang w:val="en-US" w:eastAsia="zh-CN" w:bidi="ar"/>
        </w:rPr>
        <w:t xml:space="preserve">. </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6"/>
          <w:szCs w:val="26"/>
          <w:lang w:val="en-US" w:eastAsia="zh-CN" w:bidi="ar"/>
        </w:rPr>
      </w:pP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 Nghiên cứu về kiến trúc của </w:t>
      </w:r>
      <w:r>
        <w:rPr>
          <w:rFonts w:hint="default" w:ascii="Times New Roman" w:hAnsi="Times New Roman" w:eastAsia="SimSun" w:cs="Times New Roman"/>
          <w:color w:val="000000"/>
          <w:kern w:val="0"/>
          <w:sz w:val="26"/>
          <w:szCs w:val="26"/>
          <w:lang w:val="vi-VN" w:eastAsia="zh-CN" w:bidi="ar"/>
        </w:rPr>
        <w:t>ReactJS</w:t>
      </w:r>
      <w:r>
        <w:rPr>
          <w:rFonts w:hint="default" w:ascii="Times New Roman" w:hAnsi="Times New Roman" w:eastAsia="SimSun" w:cs="Times New Roman"/>
          <w:color w:val="000000"/>
          <w:kern w:val="0"/>
          <w:sz w:val="26"/>
          <w:szCs w:val="26"/>
          <w:lang w:val="en-US" w:eastAsia="zh-CN" w:bidi="ar"/>
        </w:rPr>
        <w:t xml:space="preserve"> và cách xây dựng các </w:t>
      </w:r>
      <w:r>
        <w:rPr>
          <w:rFonts w:hint="default" w:ascii="Times New Roman" w:hAnsi="Times New Roman" w:eastAsia="SimSun" w:cs="Times New Roman"/>
          <w:color w:val="000000"/>
          <w:kern w:val="0"/>
          <w:sz w:val="26"/>
          <w:szCs w:val="26"/>
          <w:lang w:val="vi-VN" w:eastAsia="zh-CN" w:bidi="ar"/>
        </w:rPr>
        <w:t>Redux</w:t>
      </w:r>
      <w:r>
        <w:rPr>
          <w:rFonts w:hint="default" w:ascii="Times New Roman" w:hAnsi="Times New Roman" w:eastAsia="SimSun" w:cs="Times New Roman"/>
          <w:color w:val="000000"/>
          <w:kern w:val="0"/>
          <w:sz w:val="26"/>
          <w:szCs w:val="26"/>
          <w:lang w:val="en-US" w:eastAsia="zh-CN" w:bidi="ar"/>
        </w:rPr>
        <w:t xml:space="preserve">. </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6"/>
          <w:szCs w:val="26"/>
          <w:lang w:val="en-US" w:eastAsia="zh-CN" w:bidi="ar"/>
        </w:rPr>
      </w:pP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 Nghiên cứu cách kết nối dữ liệu gọi API từ phía backend cho phía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en-US" w:eastAsia="zh-CN" w:bidi="ar"/>
        </w:rPr>
        <w:t xml:space="preserve">Frontend. </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6"/>
          <w:szCs w:val="26"/>
          <w:lang w:val="en-US" w:eastAsia="zh-CN" w:bidi="ar"/>
        </w:rPr>
      </w:pPr>
    </w:p>
    <w:p>
      <w:pPr>
        <w:keepNext w:val="0"/>
        <w:keepLines w:val="0"/>
        <w:widowControl/>
        <w:numPr>
          <w:ilvl w:val="0"/>
          <w:numId w:val="1"/>
        </w:numPr>
        <w:suppressLineNumbers w:val="0"/>
        <w:ind w:left="0" w:leftChars="0" w:firstLine="0" w:firstLineChars="0"/>
        <w:jc w:val="left"/>
        <w:outlineLvl w:val="0"/>
        <w:rPr>
          <w:rFonts w:hint="default" w:ascii="Times New Roman" w:hAnsi="Times New Roman" w:eastAsia="TimesNewRomanPS-BoldMT" w:cs="Times New Roman"/>
          <w:b/>
          <w:bCs/>
          <w:color w:val="000000"/>
          <w:kern w:val="0"/>
          <w:sz w:val="26"/>
          <w:szCs w:val="26"/>
          <w:lang w:val="en-US" w:eastAsia="zh-CN" w:bidi="ar"/>
        </w:rPr>
      </w:pPr>
      <w:bookmarkStart w:id="6" w:name="_Toc3356"/>
      <w:r>
        <w:rPr>
          <w:rFonts w:hint="default" w:ascii="Times New Roman" w:hAnsi="Times New Roman" w:eastAsia="TimesNewRomanPS-BoldMT" w:cs="Times New Roman"/>
          <w:b/>
          <w:bCs/>
          <w:color w:val="000000"/>
          <w:kern w:val="0"/>
          <w:sz w:val="26"/>
          <w:szCs w:val="26"/>
          <w:lang w:val="en-US" w:eastAsia="zh-CN" w:bidi="ar"/>
        </w:rPr>
        <w:t>Phương pháp nghiên cứu</w:t>
      </w:r>
      <w:bookmarkEnd w:id="6"/>
      <w:r>
        <w:rPr>
          <w:rFonts w:hint="default" w:ascii="Times New Roman" w:hAnsi="Times New Roman" w:eastAsia="TimesNewRomanPS-BoldMT" w:cs="Times New Roman"/>
          <w:b/>
          <w:bCs/>
          <w:color w:val="000000"/>
          <w:kern w:val="0"/>
          <w:sz w:val="26"/>
          <w:szCs w:val="26"/>
          <w:lang w:val="en-US" w:eastAsia="zh-CN" w:bidi="ar"/>
        </w:rPr>
        <w:t xml:space="preserve"> </w:t>
      </w: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bCs/>
          <w:color w:val="000000"/>
          <w:kern w:val="0"/>
          <w:sz w:val="26"/>
          <w:szCs w:val="26"/>
          <w:lang w:val="en-US" w:eastAsia="zh-CN" w:bidi="ar"/>
        </w:rPr>
      </w:pP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 Phương pháp quan sát . </w:t>
      </w: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en-US" w:eastAsia="zh-CN" w:bidi="ar"/>
        </w:rPr>
      </w:pP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Phương pháp điều tra, khảo sát nhu cầu thực tế, sử dụng các phương pháp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phân tích, điều tra thống kế từ đó xác định các yêu cầu chức năng và yêu </w:t>
      </w: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cầu phi chức năng cần thiết. </w:t>
      </w: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en-US" w:eastAsia="zh-CN" w:bidi="ar"/>
        </w:rPr>
      </w:pP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 Tổng hợp các tài liệu liên quan đến xây dựng và phát triển phần mềm. </w:t>
      </w: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vi-VN" w:eastAsia="zh-CN" w:bidi="ar"/>
        </w:rPr>
      </w:pPr>
    </w:p>
    <w:p>
      <w:pPr>
        <w:keepNext w:val="0"/>
        <w:keepLines w:val="0"/>
        <w:widowControl/>
        <w:numPr>
          <w:ilvl w:val="0"/>
          <w:numId w:val="1"/>
        </w:numPr>
        <w:suppressLineNumbers w:val="0"/>
        <w:ind w:left="0" w:leftChars="0" w:firstLine="0" w:firstLineChars="0"/>
        <w:jc w:val="left"/>
        <w:outlineLvl w:val="0"/>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 xml:space="preserve"> </w:t>
      </w:r>
      <w:bookmarkStart w:id="7" w:name="_Toc17600"/>
      <w:r>
        <w:rPr>
          <w:rFonts w:hint="default" w:ascii="Times New Roman" w:hAnsi="Times New Roman" w:eastAsia="TimesNewRomanPS-BoldMT" w:cs="Times New Roman"/>
          <w:b/>
          <w:bCs/>
          <w:color w:val="000000"/>
          <w:kern w:val="0"/>
          <w:sz w:val="26"/>
          <w:szCs w:val="26"/>
          <w:lang w:val="en-US" w:eastAsia="zh-CN" w:bidi="ar"/>
        </w:rPr>
        <w:t>Tiêu chí và chức năng của đề tài.</w:t>
      </w:r>
      <w:bookmarkEnd w:id="7"/>
      <w:r>
        <w:rPr>
          <w:rFonts w:hint="default" w:ascii="Times New Roman" w:hAnsi="Times New Roman" w:eastAsia="TimesNewRomanPS-BoldMT" w:cs="Times New Roman"/>
          <w:b/>
          <w:bCs/>
          <w:color w:val="000000"/>
          <w:kern w:val="0"/>
          <w:sz w:val="26"/>
          <w:szCs w:val="26"/>
          <w:lang w:val="en-US" w:eastAsia="zh-CN" w:bidi="ar"/>
        </w:rPr>
        <w:t xml:space="preserve">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Website “Đặt lịch khám bệnh” với các chức năng dành cho ba </w:t>
      </w:r>
      <w:r>
        <w:rPr>
          <w:rFonts w:hint="default" w:ascii="Times New Roman" w:hAnsi="Times New Roman" w:eastAsia="SimSun" w:cs="Times New Roman"/>
          <w:color w:val="000000"/>
          <w:kern w:val="0"/>
          <w:sz w:val="26"/>
          <w:szCs w:val="26"/>
          <w:lang w:val="vi-VN" w:eastAsia="zh-CN" w:bidi="ar"/>
        </w:rPr>
        <w:t xml:space="preserve"> </w:t>
      </w:r>
      <w:r>
        <w:rPr>
          <w:rFonts w:hint="default" w:ascii="Times New Roman" w:hAnsi="Times New Roman" w:eastAsia="SimSun" w:cs="Times New Roman"/>
          <w:color w:val="000000"/>
          <w:kern w:val="0"/>
          <w:sz w:val="26"/>
          <w:szCs w:val="26"/>
          <w:lang w:val="en-US" w:eastAsia="zh-CN" w:bidi="ar"/>
        </w:rPr>
        <w:t xml:space="preserve">đối tượng chính là bệnh nhân, bác sĩ, quản trị viên. </w:t>
      </w: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 Một số tiêu chí chức năng. </w:t>
      </w: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en-US" w:eastAsia="zh-CN" w:bidi="ar"/>
        </w:rPr>
      </w:pPr>
    </w:p>
    <w:p>
      <w:pPr>
        <w:keepNext w:val="0"/>
        <w:keepLines w:val="0"/>
        <w:widowControl/>
        <w:suppressLineNumbers w:val="0"/>
        <w:ind w:firstLine="720" w:firstLineChars="0"/>
        <w:jc w:val="left"/>
        <w:rPr>
          <w:rFonts w:hint="default" w:ascii="Times New Roman" w:hAnsi="Times New Roman" w:eastAsia="TimesNewRomanPS-BoldMT" w:cs="Times New Roman"/>
          <w:b/>
          <w:bCs/>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TimesNewRomanPS-BoldMT" w:cs="Times New Roman"/>
          <w:b/>
          <w:bCs/>
          <w:color w:val="000000"/>
          <w:kern w:val="0"/>
          <w:sz w:val="26"/>
          <w:szCs w:val="26"/>
          <w:lang w:val="en-US" w:eastAsia="zh-CN" w:bidi="ar"/>
        </w:rPr>
        <w:t xml:space="preserve">Bệnh nhân. </w:t>
      </w:r>
    </w:p>
    <w:p>
      <w:pPr>
        <w:keepNext w:val="0"/>
        <w:keepLines w:val="0"/>
        <w:widowControl/>
        <w:suppressLineNumbers w:val="0"/>
        <w:ind w:firstLine="720" w:firstLineChars="0"/>
        <w:jc w:val="left"/>
        <w:rPr>
          <w:rFonts w:hint="default" w:ascii="Times New Roman" w:hAnsi="Times New Roman" w:eastAsia="TimesNewRomanPS-BoldMT" w:cs="Times New Roman"/>
          <w:b/>
          <w:bCs/>
          <w:color w:val="000000"/>
          <w:kern w:val="0"/>
          <w:sz w:val="26"/>
          <w:szCs w:val="26"/>
          <w:lang w:val="en-US" w:eastAsia="zh-CN" w:bidi="ar"/>
        </w:rPr>
      </w:pP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Giao diện dễ dùng, đơn giản trong sử dụng.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Giao diện web hiển thị đầy đủ và chính xác thông tin và đáp ứng nhu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cầu sử dụng của bệnh nhân.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Hệ thống cho phép bệnh nhân</w:t>
      </w:r>
      <w:r>
        <w:rPr>
          <w:rFonts w:hint="default" w:ascii="Times New Roman" w:hAnsi="Times New Roman" w:eastAsia="SimSun" w:cs="Times New Roman"/>
          <w:color w:val="000000"/>
          <w:kern w:val="0"/>
          <w:sz w:val="26"/>
          <w:szCs w:val="26"/>
          <w:lang w:val="vi-VN" w:eastAsia="zh-CN" w:bidi="ar"/>
        </w:rPr>
        <w:t xml:space="preserve"> cung cấp</w:t>
      </w:r>
      <w:r>
        <w:rPr>
          <w:rFonts w:hint="default" w:ascii="Times New Roman" w:hAnsi="Times New Roman" w:eastAsia="SimSun" w:cs="Times New Roman"/>
          <w:color w:val="000000"/>
          <w:kern w:val="0"/>
          <w:sz w:val="26"/>
          <w:szCs w:val="26"/>
          <w:lang w:val="en-US" w:eastAsia="zh-CN" w:bidi="ar"/>
        </w:rPr>
        <w:t xml:space="preserve"> thông tin</w:t>
      </w:r>
      <w:r>
        <w:rPr>
          <w:rFonts w:hint="default" w:ascii="Times New Roman" w:hAnsi="Times New Roman" w:eastAsia="SimSun" w:cs="Times New Roman"/>
          <w:color w:val="000000"/>
          <w:kern w:val="0"/>
          <w:sz w:val="26"/>
          <w:szCs w:val="26"/>
          <w:lang w:val="vi-VN" w:eastAsia="zh-CN" w:bidi="ar"/>
        </w:rPr>
        <w:t xml:space="preserve"> để</w:t>
      </w:r>
      <w:r>
        <w:rPr>
          <w:rFonts w:hint="default" w:ascii="Times New Roman" w:hAnsi="Times New Roman" w:eastAsia="SimSun" w:cs="Times New Roman"/>
          <w:color w:val="000000"/>
          <w:kern w:val="0"/>
          <w:sz w:val="26"/>
          <w:szCs w:val="26"/>
          <w:lang w:val="en-US" w:eastAsia="zh-CN" w:bidi="ar"/>
        </w:rPr>
        <w:t xml:space="preserve"> đăng ký</w:t>
      </w:r>
      <w:r>
        <w:rPr>
          <w:rFonts w:hint="default" w:ascii="Times New Roman" w:hAnsi="Times New Roman" w:eastAsia="SimSun" w:cs="Times New Roman"/>
          <w:color w:val="000000"/>
          <w:kern w:val="0"/>
          <w:sz w:val="26"/>
          <w:szCs w:val="26"/>
          <w:lang w:val="vi-VN" w:eastAsia="zh-CN" w:bidi="ar"/>
        </w:rPr>
        <w:t xml:space="preserve"> lịch khám</w:t>
      </w: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en-US" w:eastAsia="zh-CN" w:bidi="ar"/>
        </w:rPr>
        <w:t xml:space="preserve">được bảo mật, an toàn, chính xác.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Hệ thống cho phép bệnh nhân tìm kiếm </w:t>
      </w:r>
      <w:r>
        <w:rPr>
          <w:rFonts w:hint="default" w:ascii="Times New Roman" w:hAnsi="Times New Roman" w:eastAsia="SimSun" w:cs="Times New Roman"/>
          <w:color w:val="000000"/>
          <w:kern w:val="0"/>
          <w:sz w:val="26"/>
          <w:szCs w:val="26"/>
          <w:lang w:val="vi-VN" w:eastAsia="zh-CN" w:bidi="ar"/>
        </w:rPr>
        <w:t>chuyên khoa</w:t>
      </w:r>
      <w:r>
        <w:rPr>
          <w:rFonts w:hint="default" w:ascii="Times New Roman" w:hAnsi="Times New Roman" w:eastAsia="SimSun" w:cs="Times New Roman"/>
          <w:color w:val="000000"/>
          <w:kern w:val="0"/>
          <w:sz w:val="26"/>
          <w:szCs w:val="26"/>
          <w:lang w:val="en-US" w:eastAsia="zh-CN" w:bidi="ar"/>
        </w:rPr>
        <w:t xml:space="preserve"> để</w:t>
      </w:r>
      <w:r>
        <w:rPr>
          <w:rFonts w:hint="default" w:ascii="Times New Roman" w:hAnsi="Times New Roman" w:eastAsia="SimSun" w:cs="Times New Roman"/>
          <w:color w:val="000000"/>
          <w:kern w:val="0"/>
          <w:sz w:val="26"/>
          <w:szCs w:val="26"/>
          <w:lang w:val="vi-VN" w:eastAsia="zh-CN" w:bidi="ar"/>
        </w:rPr>
        <w:t xml:space="preserve"> chọn bác sỹ</w:t>
      </w:r>
      <w:r>
        <w:rPr>
          <w:rFonts w:hint="default" w:ascii="Times New Roman" w:hAnsi="Times New Roman" w:eastAsia="SimSun" w:cs="Times New Roman"/>
          <w:color w:val="000000"/>
          <w:kern w:val="0"/>
          <w:sz w:val="26"/>
          <w:szCs w:val="26"/>
          <w:lang w:val="en-US" w:eastAsia="zh-CN" w:bidi="ar"/>
        </w:rPr>
        <w:t xml:space="preserve"> đặt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en-US" w:eastAsia="zh-CN" w:bidi="ar"/>
        </w:rPr>
        <w:t xml:space="preserve">lịch khám bệnh </w:t>
      </w:r>
      <w:r>
        <w:rPr>
          <w:rFonts w:hint="default" w:ascii="Times New Roman" w:hAnsi="Times New Roman" w:eastAsia="SimSun" w:cs="Times New Roman"/>
          <w:color w:val="000000"/>
          <w:kern w:val="0"/>
          <w:sz w:val="26"/>
          <w:szCs w:val="26"/>
          <w:lang w:val="vi-VN" w:eastAsia="zh-CN" w:bidi="ar"/>
        </w:rPr>
        <w:t xml:space="preserve">đúng với mong muốn, </w:t>
      </w:r>
      <w:r>
        <w:rPr>
          <w:rFonts w:hint="default" w:ascii="Times New Roman" w:hAnsi="Times New Roman" w:eastAsia="SimSun" w:cs="Times New Roman"/>
          <w:color w:val="000000"/>
          <w:kern w:val="0"/>
          <w:sz w:val="26"/>
          <w:szCs w:val="26"/>
          <w:lang w:val="en-US" w:eastAsia="zh-CN" w:bidi="ar"/>
        </w:rPr>
        <w:t xml:space="preserve">theo từng </w:t>
      </w:r>
      <w:r>
        <w:rPr>
          <w:rFonts w:hint="default" w:ascii="Times New Roman" w:hAnsi="Times New Roman" w:eastAsia="SimSun" w:cs="Times New Roman"/>
          <w:color w:val="000000"/>
          <w:kern w:val="0"/>
          <w:sz w:val="26"/>
          <w:szCs w:val="26"/>
          <w:lang w:val="vi-VN" w:eastAsia="zh-CN" w:bidi="ar"/>
        </w:rPr>
        <w:t>cơ sở y tế, bệnh viện.</w:t>
      </w:r>
      <w:r>
        <w:rPr>
          <w:rFonts w:hint="default" w:ascii="Times New Roman" w:hAnsi="Times New Roman" w:eastAsia="SimSun" w:cs="Times New Roman"/>
          <w:color w:val="000000"/>
          <w:kern w:val="0"/>
          <w:sz w:val="26"/>
          <w:szCs w:val="26"/>
          <w:lang w:val="en-US" w:eastAsia="zh-CN" w:bidi="ar"/>
        </w:rPr>
        <w:t xml:space="preserve"> </w:t>
      </w:r>
    </w:p>
    <w:p>
      <w:pPr>
        <w:keepNext w:val="0"/>
        <w:keepLines w:val="0"/>
        <w:widowControl/>
        <w:suppressLineNumbers w:val="0"/>
        <w:ind w:left="720" w:leftChars="0" w:firstLine="720" w:firstLineChars="0"/>
        <w:jc w:val="left"/>
        <w:rPr>
          <w:rFonts w:hint="default" w:ascii="Times New Roman" w:hAnsi="Times New Roman" w:cs="Times New Roman"/>
          <w:sz w:val="26"/>
          <w:szCs w:val="26"/>
          <w:lang w:val="vi-VN"/>
        </w:rPr>
      </w:pPr>
      <w:r>
        <w:rPr>
          <w:rFonts w:hint="default" w:ascii="Times New Roman" w:hAnsi="Times New Roman" w:eastAsia="SimSun" w:cs="Times New Roman"/>
          <w:color w:val="000000"/>
          <w:kern w:val="0"/>
          <w:sz w:val="26"/>
          <w:szCs w:val="26"/>
          <w:lang w:val="en-US" w:eastAsia="zh-CN" w:bidi="ar"/>
        </w:rPr>
        <w:t xml:space="preserve">• Để thuận tiện cho quá trình đặt lịch hệ thống cho phép bệnh nhân </w:t>
      </w:r>
      <w:r>
        <w:rPr>
          <w:rFonts w:hint="default" w:ascii="Times New Roman" w:hAnsi="Times New Roman" w:eastAsia="SimSun" w:cs="Times New Roman"/>
          <w:color w:val="000000"/>
          <w:kern w:val="0"/>
          <w:sz w:val="26"/>
          <w:szCs w:val="26"/>
          <w:lang w:val="vi-VN" w:eastAsia="zh-CN" w:bidi="ar"/>
        </w:rPr>
        <w:t xml:space="preserve">xác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vi-VN" w:eastAsia="zh-CN" w:bidi="ar"/>
        </w:rPr>
        <w:t xml:space="preserve">nhận lại lịch đặt qua email </w:t>
      </w: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vi-VN" w:eastAsia="zh-CN" w:bidi="ar"/>
        </w:rPr>
        <w:t>để chắc chắn rằng minh đặt lịch.</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Để thuận tiện cho bệnh nhân trong quá trình lựa chọn khám chữa </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bệnh, hệ thống hiển thị thông tin chi tiết về bác sĩ, giá khám bệnh... </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6"/>
          <w:szCs w:val="26"/>
          <w:lang w:val="en-US" w:eastAsia="zh-CN" w:bidi="ar"/>
        </w:rPr>
      </w:pPr>
    </w:p>
    <w:p>
      <w:pPr>
        <w:keepNext w:val="0"/>
        <w:keepLines w:val="0"/>
        <w:widowControl/>
        <w:suppressLineNumbers w:val="0"/>
        <w:ind w:firstLine="720" w:firstLineChars="0"/>
        <w:jc w:val="left"/>
        <w:rPr>
          <w:rFonts w:hint="default" w:ascii="Times New Roman" w:hAnsi="Times New Roman" w:eastAsia="TimesNewRomanPS-BoldMT" w:cs="Times New Roman"/>
          <w:b/>
          <w:bCs/>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TimesNewRomanPS-BoldMT" w:cs="Times New Roman"/>
          <w:b/>
          <w:bCs/>
          <w:color w:val="000000"/>
          <w:kern w:val="0"/>
          <w:sz w:val="26"/>
          <w:szCs w:val="26"/>
          <w:lang w:val="en-US" w:eastAsia="zh-CN" w:bidi="ar"/>
        </w:rPr>
        <w:t xml:space="preserve">Bác sĩ. </w:t>
      </w:r>
    </w:p>
    <w:p>
      <w:pPr>
        <w:keepNext w:val="0"/>
        <w:keepLines w:val="0"/>
        <w:widowControl/>
        <w:suppressLineNumbers w:val="0"/>
        <w:ind w:firstLine="720" w:firstLineChars="0"/>
        <w:jc w:val="left"/>
        <w:rPr>
          <w:rFonts w:hint="default" w:ascii="Times New Roman" w:hAnsi="Times New Roman" w:eastAsia="TimesNewRomanPS-BoldMT" w:cs="Times New Roman"/>
          <w:b/>
          <w:bCs/>
          <w:color w:val="000000"/>
          <w:kern w:val="0"/>
          <w:sz w:val="26"/>
          <w:szCs w:val="26"/>
          <w:lang w:val="en-US" w:eastAsia="zh-CN" w:bidi="ar"/>
        </w:rPr>
      </w:pP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Cung cấp cho bác sĩ giao diện rõ ràng, dễ dùng. </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 Hệ thống cho phép bác sĩ đăng nhập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Hệ thống cho phép bác sĩ xem được số bệnh nhân đặt lịch trong ngày.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Hệ thống cho phép bác sĩ tạo lịch tái khám cho bệnh nhân. </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 Cung cấp chức chức năng quản lý danh sách lịch đặt. </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6"/>
          <w:szCs w:val="26"/>
          <w:lang w:val="en-US" w:eastAsia="zh-CN" w:bidi="ar"/>
        </w:rPr>
      </w:pPr>
    </w:p>
    <w:p>
      <w:pPr>
        <w:keepNext w:val="0"/>
        <w:keepLines w:val="0"/>
        <w:widowControl/>
        <w:suppressLineNumbers w:val="0"/>
        <w:ind w:firstLine="720" w:firstLineChars="0"/>
        <w:jc w:val="left"/>
        <w:rPr>
          <w:rFonts w:hint="default" w:ascii="Times New Roman" w:hAnsi="Times New Roman" w:eastAsia="TimesNewRomanPS-BoldMT" w:cs="Times New Roman"/>
          <w:b/>
          <w:bCs/>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TimesNewRomanPS-BoldMT" w:cs="Times New Roman"/>
          <w:b/>
          <w:bCs/>
          <w:color w:val="000000"/>
          <w:kern w:val="0"/>
          <w:sz w:val="26"/>
          <w:szCs w:val="26"/>
          <w:lang w:val="en-US" w:eastAsia="zh-CN" w:bidi="ar"/>
        </w:rPr>
        <w:t xml:space="preserve">Quản trị viên. </w:t>
      </w:r>
    </w:p>
    <w:p>
      <w:pPr>
        <w:keepNext w:val="0"/>
        <w:keepLines w:val="0"/>
        <w:widowControl/>
        <w:suppressLineNumbers w:val="0"/>
        <w:ind w:firstLine="720" w:firstLineChars="0"/>
        <w:jc w:val="left"/>
        <w:rPr>
          <w:rFonts w:hint="default" w:ascii="Times New Roman" w:hAnsi="Times New Roman" w:eastAsia="TimesNewRomanPS-BoldMT" w:cs="Times New Roman"/>
          <w:b/>
          <w:bCs/>
          <w:color w:val="000000"/>
          <w:kern w:val="0"/>
          <w:sz w:val="26"/>
          <w:szCs w:val="26"/>
          <w:lang w:val="en-US" w:eastAsia="zh-CN" w:bidi="ar"/>
        </w:rPr>
      </w:pP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Cung cấp cho người quản trị giao diện rõ ràng, thuận tiện, dễ dùng.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Hệ thống cho phép người quản trị xem thông tin bác sĩ</w:t>
      </w:r>
      <w:r>
        <w:rPr>
          <w:rFonts w:hint="default" w:ascii="Times New Roman" w:hAnsi="Times New Roman" w:eastAsia="SimSun" w:cs="Times New Roman"/>
          <w:color w:val="000000"/>
          <w:kern w:val="0"/>
          <w:sz w:val="26"/>
          <w:szCs w:val="26"/>
          <w:lang w:val="vi-VN" w:eastAsia="zh-CN" w:bidi="ar"/>
        </w:rPr>
        <w:t xml:space="preserve"> và có thể sủa thông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vi-VN" w:eastAsia="zh-CN" w:bidi="ar"/>
        </w:rPr>
        <w:t>tin bác sỹ</w:t>
      </w:r>
      <w:r>
        <w:rPr>
          <w:rFonts w:hint="default" w:ascii="Times New Roman" w:hAnsi="Times New Roman" w:eastAsia="SimSun" w:cs="Times New Roman"/>
          <w:color w:val="000000"/>
          <w:kern w:val="0"/>
          <w:sz w:val="26"/>
          <w:szCs w:val="26"/>
          <w:lang w:val="en-US" w:eastAsia="zh-CN" w:bidi="ar"/>
        </w:rPr>
        <w:t xml:space="preserve">.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Cung cấp chức năng </w:t>
      </w:r>
      <w:r>
        <w:rPr>
          <w:rFonts w:hint="default" w:ascii="Times New Roman" w:hAnsi="Times New Roman" w:eastAsia="SimSun" w:cs="Times New Roman"/>
          <w:color w:val="000000"/>
          <w:kern w:val="0"/>
          <w:sz w:val="26"/>
          <w:szCs w:val="26"/>
          <w:lang w:val="vi-VN" w:eastAsia="zh-CN" w:bidi="ar"/>
        </w:rPr>
        <w:t>tạo</w:t>
      </w:r>
      <w:r>
        <w:rPr>
          <w:rFonts w:hint="default" w:ascii="Times New Roman" w:hAnsi="Times New Roman" w:eastAsia="SimSun" w:cs="Times New Roman"/>
          <w:color w:val="000000"/>
          <w:kern w:val="0"/>
          <w:sz w:val="26"/>
          <w:szCs w:val="26"/>
          <w:lang w:val="en-US" w:eastAsia="zh-CN" w:bidi="ar"/>
        </w:rPr>
        <w:t xml:space="preserve"> lịch đặt khám của từng bác sĩ.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Cung cấp chức năng quản lý danh sách bác sĩ.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Hệ thống cho phép người quản trị cập nhật </w:t>
      </w:r>
      <w:r>
        <w:rPr>
          <w:rFonts w:hint="default" w:ascii="Times New Roman" w:hAnsi="Times New Roman" w:eastAsia="SimSun" w:cs="Times New Roman"/>
          <w:color w:val="000000"/>
          <w:kern w:val="0"/>
          <w:sz w:val="26"/>
          <w:szCs w:val="26"/>
          <w:lang w:val="vi-VN" w:eastAsia="zh-CN" w:bidi="ar"/>
        </w:rPr>
        <w:t>c</w:t>
      </w:r>
      <w:r>
        <w:rPr>
          <w:rFonts w:hint="default" w:ascii="Times New Roman" w:hAnsi="Times New Roman" w:eastAsia="SimSun" w:cs="Times New Roman"/>
          <w:color w:val="000000"/>
          <w:kern w:val="0"/>
          <w:sz w:val="26"/>
          <w:szCs w:val="26"/>
          <w:lang w:val="en-US" w:eastAsia="zh-CN" w:bidi="ar"/>
        </w:rPr>
        <w:t>huyên khoa</w:t>
      </w:r>
      <w:r>
        <w:rPr>
          <w:rFonts w:hint="default" w:ascii="Times New Roman" w:hAnsi="Times New Roman" w:eastAsia="SimSun" w:cs="Times New Roman"/>
          <w:color w:val="000000"/>
          <w:kern w:val="0"/>
          <w:sz w:val="26"/>
          <w:szCs w:val="26"/>
          <w:lang w:val="vi-VN" w:eastAsia="zh-CN" w:bidi="ar"/>
        </w:rPr>
        <w:t>, cơ sở y tế</w:t>
      </w:r>
      <w:r>
        <w:rPr>
          <w:rFonts w:hint="default" w:ascii="Times New Roman" w:hAnsi="Times New Roman" w:eastAsia="SimSun" w:cs="Times New Roman"/>
          <w:color w:val="000000"/>
          <w:kern w:val="0"/>
          <w:sz w:val="26"/>
          <w:szCs w:val="26"/>
          <w:lang w:val="en-US" w:eastAsia="zh-CN" w:bidi="ar"/>
        </w:rPr>
        <w:t xml:space="preserve">, xem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en-US" w:eastAsia="zh-CN" w:bidi="ar"/>
        </w:rPr>
        <w:t>thông tin về số bác sĩ trong chuyên khoa</w:t>
      </w:r>
      <w:r>
        <w:rPr>
          <w:rFonts w:hint="default" w:ascii="Times New Roman" w:hAnsi="Times New Roman" w:eastAsia="SimSun" w:cs="Times New Roman"/>
          <w:color w:val="000000"/>
          <w:kern w:val="0"/>
          <w:sz w:val="26"/>
          <w:szCs w:val="26"/>
          <w:lang w:val="vi-VN" w:eastAsia="zh-CN" w:bidi="ar"/>
        </w:rPr>
        <w:t>, cơ sở y tế</w:t>
      </w:r>
      <w:r>
        <w:rPr>
          <w:rFonts w:hint="default" w:ascii="Times New Roman" w:hAnsi="Times New Roman" w:eastAsia="SimSun" w:cs="Times New Roman"/>
          <w:color w:val="000000"/>
          <w:kern w:val="0"/>
          <w:sz w:val="26"/>
          <w:szCs w:val="26"/>
          <w:lang w:val="en-US" w:eastAsia="zh-CN" w:bidi="ar"/>
        </w:rPr>
        <w:t xml:space="preserve">. </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 Hệ thống cho phép tạo người quản trị tạo mới thêm tài khoản. </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6"/>
          <w:szCs w:val="26"/>
          <w:lang w:val="en-US" w:eastAsia="zh-CN" w:bidi="ar"/>
        </w:rPr>
      </w:pPr>
    </w:p>
    <w:p>
      <w:pPr>
        <w:pStyle w:val="13"/>
        <w:numPr>
          <w:ilvl w:val="0"/>
          <w:numId w:val="0"/>
        </w:numPr>
        <w:shd w:val="clear" w:color="auto" w:fill="FFFFFF"/>
        <w:wordWrap w:val="0"/>
        <w:spacing w:after="408" w:line="240" w:lineRule="auto"/>
        <w:jc w:val="both"/>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eastAsia="Times New Roman" w:cs="Times New Roman"/>
          <w:b/>
          <w:bCs/>
          <w:sz w:val="26"/>
          <w:szCs w:val="26"/>
          <w:lang w:val="vi-VN"/>
        </w:rPr>
      </w:pPr>
    </w:p>
    <w:p>
      <w:pPr>
        <w:keepNext w:val="0"/>
        <w:keepLines w:val="0"/>
        <w:widowControl/>
        <w:suppressLineNumbers w:val="0"/>
        <w:jc w:val="center"/>
        <w:outlineLvl w:val="0"/>
        <w:rPr>
          <w:rFonts w:hint="default" w:ascii="Times New Roman" w:hAnsi="Times New Roman" w:eastAsia="TimesNewRomanPS-BoldMT" w:cs="Times New Roman"/>
          <w:b/>
          <w:bCs/>
          <w:color w:val="000000"/>
          <w:kern w:val="0"/>
          <w:sz w:val="26"/>
          <w:szCs w:val="26"/>
          <w:lang w:val="vi-VN" w:eastAsia="zh-CN" w:bidi="ar"/>
        </w:rPr>
      </w:pPr>
      <w:bookmarkStart w:id="8" w:name="_Toc16907"/>
      <w:r>
        <w:rPr>
          <w:rFonts w:hint="default" w:ascii="Times New Roman" w:hAnsi="Times New Roman" w:eastAsia="TimesNewRomanPS-BoldMT" w:cs="Times New Roman"/>
          <w:b/>
          <w:bCs/>
          <w:color w:val="000000"/>
          <w:kern w:val="0"/>
          <w:sz w:val="26"/>
          <w:szCs w:val="26"/>
          <w:lang w:val="en-US" w:eastAsia="zh-CN" w:bidi="ar"/>
        </w:rPr>
        <w:t xml:space="preserve">CHƯƠNG 1: TỔNG QUAN VỀ </w:t>
      </w:r>
      <w:r>
        <w:rPr>
          <w:rFonts w:hint="default" w:ascii="Times New Roman" w:hAnsi="Times New Roman" w:eastAsia="TimesNewRomanPS-BoldMT" w:cs="Times New Roman"/>
          <w:b/>
          <w:bCs/>
          <w:color w:val="000000"/>
          <w:kern w:val="0"/>
          <w:sz w:val="26"/>
          <w:szCs w:val="26"/>
          <w:lang w:val="vi-VN" w:eastAsia="zh-CN" w:bidi="ar"/>
        </w:rPr>
        <w:t>REACTJS</w:t>
      </w:r>
      <w:r>
        <w:rPr>
          <w:rFonts w:hint="default" w:ascii="Times New Roman" w:hAnsi="Times New Roman" w:eastAsia="TimesNewRomanPS-BoldMT" w:cs="Times New Roman"/>
          <w:b/>
          <w:bCs/>
          <w:color w:val="000000"/>
          <w:kern w:val="0"/>
          <w:sz w:val="26"/>
          <w:szCs w:val="26"/>
          <w:lang w:val="en-US" w:eastAsia="zh-CN" w:bidi="ar"/>
        </w:rPr>
        <w:t xml:space="preserve">VÀ </w:t>
      </w:r>
      <w:r>
        <w:rPr>
          <w:rFonts w:hint="default" w:ascii="Times New Roman" w:hAnsi="Times New Roman" w:eastAsia="TimesNewRomanPS-BoldMT" w:cs="Times New Roman"/>
          <w:b/>
          <w:bCs/>
          <w:color w:val="000000"/>
          <w:kern w:val="0"/>
          <w:sz w:val="26"/>
          <w:szCs w:val="26"/>
          <w:lang w:val="vi-VN" w:eastAsia="zh-CN" w:bidi="ar"/>
        </w:rPr>
        <w:t>NODEJS</w:t>
      </w:r>
      <w:bookmarkEnd w:id="8"/>
    </w:p>
    <w:p>
      <w:pPr>
        <w:keepNext w:val="0"/>
        <w:keepLines w:val="0"/>
        <w:widowControl/>
        <w:suppressLineNumbers w:val="0"/>
        <w:jc w:val="center"/>
        <w:rPr>
          <w:rFonts w:hint="default" w:ascii="Times New Roman" w:hAnsi="Times New Roman" w:eastAsia="TimesNewRomanPS-BoldMT" w:cs="Times New Roman"/>
          <w:b/>
          <w:bCs/>
          <w:color w:val="000000"/>
          <w:kern w:val="0"/>
          <w:sz w:val="26"/>
          <w:szCs w:val="26"/>
          <w:lang w:val="vi-VN" w:eastAsia="zh-CN" w:bidi="ar"/>
        </w:rPr>
      </w:pPr>
    </w:p>
    <w:p>
      <w:pPr>
        <w:keepNext w:val="0"/>
        <w:keepLines w:val="0"/>
        <w:widowControl/>
        <w:suppressLineNumbers w:val="0"/>
        <w:jc w:val="left"/>
        <w:outlineLvl w:val="1"/>
        <w:rPr>
          <w:rFonts w:hint="default" w:ascii="Times New Roman" w:hAnsi="Times New Roman" w:cs="Times New Roman"/>
          <w:sz w:val="26"/>
          <w:szCs w:val="26"/>
          <w:lang w:val="vi-VN"/>
        </w:rPr>
      </w:pPr>
      <w:bookmarkStart w:id="9" w:name="_Toc29109"/>
      <w:r>
        <w:rPr>
          <w:rFonts w:hint="default" w:ascii="Times New Roman" w:hAnsi="Times New Roman" w:eastAsia="TimesNewRomanPS-BoldMT" w:cs="Times New Roman"/>
          <w:b/>
          <w:bCs/>
          <w:color w:val="000000"/>
          <w:kern w:val="0"/>
          <w:sz w:val="26"/>
          <w:szCs w:val="26"/>
          <w:lang w:val="en-US" w:eastAsia="zh-CN" w:bidi="ar"/>
        </w:rPr>
        <w:t>1.1.</w:t>
      </w:r>
      <w:r>
        <w:rPr>
          <w:rFonts w:hint="default" w:ascii="Times New Roman" w:hAnsi="Times New Roman" w:eastAsia="TimesNewRomanPS-BoldMT" w:cs="Times New Roman"/>
          <w:b/>
          <w:bCs/>
          <w:color w:val="000000"/>
          <w:kern w:val="0"/>
          <w:sz w:val="26"/>
          <w:szCs w:val="26"/>
          <w:lang w:val="vi-VN" w:eastAsia="zh-CN" w:bidi="ar"/>
        </w:rPr>
        <w:t>REACTJS</w:t>
      </w:r>
      <w:bookmarkEnd w:id="9"/>
    </w:p>
    <w:p>
      <w:pPr>
        <w:keepNext w:val="0"/>
        <w:keepLines w:val="0"/>
        <w:widowControl/>
        <w:suppressLineNumbers w:val="0"/>
        <w:ind w:firstLine="720" w:firstLineChars="0"/>
        <w:jc w:val="left"/>
        <w:outlineLvl w:val="2"/>
        <w:rPr>
          <w:rFonts w:hint="default" w:ascii="Times New Roman" w:hAnsi="Times New Roman" w:eastAsia="TimesNewRomanPS-BoldMT" w:cs="Times New Roman"/>
          <w:b/>
          <w:bCs/>
          <w:color w:val="000000"/>
          <w:kern w:val="0"/>
          <w:sz w:val="26"/>
          <w:szCs w:val="26"/>
          <w:lang w:val="vi-VN" w:eastAsia="zh-CN" w:bidi="ar"/>
        </w:rPr>
      </w:pPr>
      <w:bookmarkStart w:id="10" w:name="_Toc28553"/>
      <w:r>
        <w:rPr>
          <w:rFonts w:hint="default" w:ascii="Times New Roman" w:hAnsi="Times New Roman" w:eastAsia="TimesNewRomanPS-BoldMT" w:cs="Times New Roman"/>
          <w:b/>
          <w:bCs/>
          <w:color w:val="000000"/>
          <w:kern w:val="0"/>
          <w:sz w:val="26"/>
          <w:szCs w:val="26"/>
          <w:lang w:val="en-US" w:eastAsia="zh-CN" w:bidi="ar"/>
        </w:rPr>
        <w:t xml:space="preserve">1.1.1. Giới thiệu về </w:t>
      </w:r>
      <w:r>
        <w:rPr>
          <w:rFonts w:hint="default" w:ascii="Times New Roman" w:hAnsi="Times New Roman" w:eastAsia="TimesNewRomanPS-BoldMT" w:cs="Times New Roman"/>
          <w:b/>
          <w:bCs/>
          <w:color w:val="000000"/>
          <w:kern w:val="0"/>
          <w:sz w:val="26"/>
          <w:szCs w:val="26"/>
          <w:lang w:val="vi-VN" w:eastAsia="zh-CN" w:bidi="ar"/>
        </w:rPr>
        <w:t>REACTJS</w:t>
      </w:r>
      <w:bookmarkEnd w:id="10"/>
    </w:p>
    <w:p>
      <w:pPr>
        <w:pStyle w:val="8"/>
        <w:keepNext w:val="0"/>
        <w:keepLines w:val="0"/>
        <w:widowControl/>
        <w:suppressLineNumbers w:val="0"/>
        <w:shd w:val="clear" w:fill="FFFFFF"/>
        <w:spacing w:before="105" w:beforeAutospacing="0" w:after="0" w:afterAutospacing="0"/>
        <w:ind w:left="720" w:leftChars="0" w:firstLine="720" w:firstLineChars="0"/>
        <w:jc w:val="left"/>
        <w:rPr>
          <w:rFonts w:hint="default" w:ascii="Times New Roman" w:hAnsi="Times New Roman" w:eastAsia="Segoe UI" w:cs="Times New Roman"/>
          <w:i w:val="0"/>
          <w:iCs w:val="0"/>
          <w:caps w:val="0"/>
          <w:color w:val="1B1B1B"/>
          <w:spacing w:val="-1"/>
          <w:sz w:val="26"/>
          <w:szCs w:val="26"/>
        </w:rPr>
      </w:pPr>
      <w:r>
        <w:rPr>
          <w:rFonts w:hint="default" w:ascii="Times New Roman" w:hAnsi="Times New Roman" w:eastAsia="Segoe UI" w:cs="Times New Roman"/>
          <w:i w:val="0"/>
          <w:iCs w:val="0"/>
          <w:caps w:val="0"/>
          <w:color w:val="1B1B1B"/>
          <w:spacing w:val="-1"/>
          <w:sz w:val="26"/>
          <w:szCs w:val="26"/>
          <w:shd w:val="clear" w:fill="FFFFFF"/>
        </w:rP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được viết hoàn toàn trên React.</w:t>
      </w:r>
    </w:p>
    <w:p>
      <w:pPr>
        <w:pStyle w:val="8"/>
        <w:keepNext w:val="0"/>
        <w:keepLines w:val="0"/>
        <w:widowControl/>
        <w:suppressLineNumbers w:val="0"/>
        <w:shd w:val="clear" w:fill="FFFFFF"/>
        <w:spacing w:before="315" w:beforeAutospacing="0" w:after="0" w:afterAutospacing="0"/>
        <w:ind w:left="720" w:leftChars="0" w:firstLine="720" w:firstLineChars="0"/>
        <w:jc w:val="left"/>
        <w:rPr>
          <w:rFonts w:hint="default" w:ascii="Times New Roman" w:hAnsi="Times New Roman" w:eastAsia="Segoe UI" w:cs="Times New Roman"/>
          <w:i w:val="0"/>
          <w:iCs w:val="0"/>
          <w:caps w:val="0"/>
          <w:color w:val="1B1B1B"/>
          <w:spacing w:val="-1"/>
          <w:sz w:val="26"/>
          <w:szCs w:val="26"/>
        </w:rPr>
      </w:pPr>
      <w:r>
        <w:rPr>
          <w:rFonts w:hint="default" w:ascii="Times New Roman" w:hAnsi="Times New Roman" w:eastAsia="Segoe UI" w:cs="Times New Roman"/>
          <w:i w:val="0"/>
          <w:iCs w:val="0"/>
          <w:caps w:val="0"/>
          <w:color w:val="1B1B1B"/>
          <w:spacing w:val="-1"/>
          <w:sz w:val="26"/>
          <w:szCs w:val="26"/>
          <w:shd w:val="clear" w:fill="FFFFFF"/>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pPr>
        <w:keepNext w:val="0"/>
        <w:keepLines w:val="0"/>
        <w:widowControl/>
        <w:suppressLineNumbers w:val="0"/>
        <w:ind w:firstLine="720" w:firstLineChars="0"/>
        <w:jc w:val="left"/>
        <w:rPr>
          <w:rFonts w:hint="default" w:ascii="Times New Roman" w:hAnsi="Times New Roman" w:eastAsia="TimesNewRomanPS-BoldMT" w:cs="Times New Roman"/>
          <w:b/>
          <w:bCs/>
          <w:color w:val="000000"/>
          <w:kern w:val="0"/>
          <w:sz w:val="26"/>
          <w:szCs w:val="26"/>
          <w:lang w:val="en-US" w:eastAsia="zh-CN" w:bidi="ar"/>
        </w:rPr>
      </w:pPr>
    </w:p>
    <w:p>
      <w:pPr>
        <w:keepNext w:val="0"/>
        <w:keepLines w:val="0"/>
        <w:widowControl/>
        <w:suppressLineNumbers w:val="0"/>
        <w:ind w:firstLine="720" w:firstLineChars="0"/>
        <w:jc w:val="left"/>
        <w:outlineLvl w:val="2"/>
        <w:rPr>
          <w:rFonts w:hint="default" w:ascii="Times New Roman" w:hAnsi="Times New Roman" w:cs="Times New Roman"/>
          <w:sz w:val="26"/>
          <w:szCs w:val="26"/>
        </w:rPr>
      </w:pPr>
      <w:bookmarkStart w:id="11" w:name="_Toc1351"/>
      <w:r>
        <w:rPr>
          <w:rFonts w:hint="default" w:ascii="Times New Roman" w:hAnsi="Times New Roman" w:eastAsia="TimesNewRomanPS-BoldMT" w:cs="Times New Roman"/>
          <w:b/>
          <w:bCs/>
          <w:color w:val="000000"/>
          <w:kern w:val="0"/>
          <w:sz w:val="26"/>
          <w:szCs w:val="26"/>
          <w:lang w:val="en-US" w:eastAsia="zh-CN" w:bidi="ar"/>
        </w:rPr>
        <w:t xml:space="preserve">1.1.2. Mô hình </w:t>
      </w:r>
      <w:r>
        <w:rPr>
          <w:rFonts w:hint="default" w:ascii="Times New Roman" w:hAnsi="Times New Roman" w:eastAsia="TimesNewRomanPS-BoldMT" w:cs="Times New Roman"/>
          <w:b/>
          <w:bCs/>
          <w:color w:val="000000"/>
          <w:kern w:val="0"/>
          <w:sz w:val="26"/>
          <w:szCs w:val="26"/>
          <w:lang w:val="vi-VN" w:eastAsia="zh-CN" w:bidi="ar"/>
        </w:rPr>
        <w:t xml:space="preserve">Redux </w:t>
      </w:r>
      <w:r>
        <w:rPr>
          <w:rFonts w:hint="default" w:ascii="Times New Roman" w:hAnsi="Times New Roman" w:eastAsia="TimesNewRomanPS-BoldMT" w:cs="Times New Roman"/>
          <w:b/>
          <w:bCs/>
          <w:color w:val="000000"/>
          <w:kern w:val="0"/>
          <w:sz w:val="26"/>
          <w:szCs w:val="26"/>
          <w:lang w:val="en-US" w:eastAsia="zh-CN" w:bidi="ar"/>
        </w:rPr>
        <w:t xml:space="preserve">trong </w:t>
      </w:r>
      <w:r>
        <w:rPr>
          <w:rFonts w:hint="default" w:ascii="Times New Roman" w:hAnsi="Times New Roman" w:eastAsia="TimesNewRomanPS-BoldMT" w:cs="Times New Roman"/>
          <w:b/>
          <w:bCs/>
          <w:color w:val="000000"/>
          <w:kern w:val="0"/>
          <w:sz w:val="26"/>
          <w:szCs w:val="26"/>
          <w:lang w:val="vi-VN" w:eastAsia="zh-CN" w:bidi="ar"/>
        </w:rPr>
        <w:t>React</w:t>
      </w:r>
      <w:r>
        <w:rPr>
          <w:rFonts w:hint="default" w:ascii="Times New Roman" w:hAnsi="Times New Roman" w:eastAsia="TimesNewRomanPS-BoldMT" w:cs="Times New Roman"/>
          <w:b/>
          <w:bCs/>
          <w:color w:val="000000"/>
          <w:kern w:val="0"/>
          <w:sz w:val="26"/>
          <w:szCs w:val="26"/>
          <w:lang w:val="en-US" w:eastAsia="zh-CN" w:bidi="ar"/>
        </w:rPr>
        <w:t>.js</w:t>
      </w:r>
      <w:bookmarkEnd w:id="11"/>
      <w:r>
        <w:rPr>
          <w:rFonts w:hint="default" w:ascii="Times New Roman" w:hAnsi="Times New Roman" w:eastAsia="TimesNewRomanPS-BoldMT" w:cs="Times New Roman"/>
          <w:b/>
          <w:bCs/>
          <w:color w:val="000000"/>
          <w:kern w:val="0"/>
          <w:sz w:val="26"/>
          <w:szCs w:val="26"/>
          <w:lang w:val="en-US" w:eastAsia="zh-CN" w:bidi="ar"/>
        </w:rPr>
        <w:t xml:space="preserve"> </w:t>
      </w:r>
    </w:p>
    <w:p>
      <w:pPr>
        <w:keepNext w:val="0"/>
        <w:keepLines w:val="0"/>
        <w:widowControl/>
        <w:numPr>
          <w:ilvl w:val="0"/>
          <w:numId w:val="3"/>
        </w:numPr>
        <w:suppressLineNumbers w:val="0"/>
        <w:tabs>
          <w:tab w:val="left" w:pos="720"/>
          <w:tab w:val="clear" w:pos="1140"/>
        </w:tabs>
        <w:spacing w:before="0" w:beforeAutospacing="1" w:after="105" w:afterAutospacing="0"/>
        <w:ind w:left="1140" w:leftChars="0" w:hanging="360"/>
        <w:jc w:val="left"/>
        <w:rPr>
          <w:rFonts w:hint="default" w:ascii="Times New Roman" w:hAnsi="Times New Roman" w:cs="Times New Roman"/>
          <w:sz w:val="26"/>
          <w:szCs w:val="26"/>
        </w:rPr>
      </w:pPr>
      <w:r>
        <w:rPr>
          <w:rFonts w:hint="default" w:ascii="Times New Roman" w:hAnsi="Times New Roman" w:eastAsia="Segoe UI" w:cs="Times New Roman"/>
          <w:i w:val="0"/>
          <w:iCs w:val="0"/>
          <w:caps w:val="0"/>
          <w:color w:val="1B1B1B"/>
          <w:spacing w:val="0"/>
          <w:sz w:val="26"/>
          <w:szCs w:val="26"/>
          <w:shd w:val="clear" w:fill="FFFFFF"/>
        </w:rPr>
        <w:t>Redux dựa theo cấu trúc flux do facebook đề xuất, theo mô hình data flow một hướng, nhằm tránh có cuộc gọi chồng chéo.</w:t>
      </w:r>
    </w:p>
    <w:p>
      <w:pPr>
        <w:keepNext w:val="0"/>
        <w:keepLines w:val="0"/>
        <w:widowControl/>
        <w:numPr>
          <w:ilvl w:val="0"/>
          <w:numId w:val="3"/>
        </w:numPr>
        <w:suppressLineNumbers w:val="0"/>
        <w:tabs>
          <w:tab w:val="left" w:pos="720"/>
          <w:tab w:val="clear" w:pos="1140"/>
        </w:tabs>
        <w:spacing w:before="0" w:beforeAutospacing="1" w:after="105" w:afterAutospacing="0"/>
        <w:ind w:left="1140" w:leftChars="0" w:hanging="360"/>
        <w:jc w:val="left"/>
        <w:rPr>
          <w:rFonts w:hint="default" w:ascii="Times New Roman" w:hAnsi="Times New Roman" w:cs="Times New Roman"/>
          <w:sz w:val="26"/>
          <w:szCs w:val="26"/>
        </w:rPr>
      </w:pPr>
      <w:r>
        <w:rPr>
          <w:rFonts w:hint="default" w:ascii="Times New Roman" w:hAnsi="Times New Roman" w:eastAsia="Segoe UI" w:cs="Times New Roman"/>
          <w:i w:val="0"/>
          <w:iCs w:val="0"/>
          <w:caps w:val="0"/>
          <w:color w:val="1B1B1B"/>
          <w:spacing w:val="0"/>
          <w:sz w:val="26"/>
          <w:szCs w:val="26"/>
          <w:shd w:val="clear" w:fill="FFFFFF"/>
        </w:rPr>
        <w:t>Tất các trạng thái đều được lưu giữ một nơi là store, các view sẽ lấy các thay đổi từ store để hiển thị.</w:t>
      </w:r>
    </w:p>
    <w:p>
      <w:pPr>
        <w:keepNext w:val="0"/>
        <w:keepLines w:val="0"/>
        <w:widowControl/>
        <w:numPr>
          <w:ilvl w:val="0"/>
          <w:numId w:val="3"/>
        </w:numPr>
        <w:suppressLineNumbers w:val="0"/>
        <w:tabs>
          <w:tab w:val="left" w:pos="720"/>
          <w:tab w:val="clear" w:pos="1140"/>
        </w:tabs>
        <w:spacing w:before="0" w:beforeAutospacing="1" w:after="105" w:afterAutospacing="0"/>
        <w:ind w:left="1140" w:leftChars="0" w:hanging="360"/>
        <w:jc w:val="left"/>
        <w:rPr>
          <w:rFonts w:hint="default" w:ascii="Times New Roman" w:hAnsi="Times New Roman" w:cs="Times New Roman"/>
          <w:sz w:val="26"/>
          <w:szCs w:val="26"/>
        </w:rPr>
      </w:pPr>
      <w:r>
        <w:rPr>
          <w:rFonts w:hint="default" w:ascii="Times New Roman" w:hAnsi="Times New Roman" w:eastAsia="Segoe UI" w:cs="Times New Roman"/>
          <w:i w:val="0"/>
          <w:iCs w:val="0"/>
          <w:caps w:val="0"/>
          <w:color w:val="1B1B1B"/>
          <w:spacing w:val="0"/>
          <w:sz w:val="26"/>
          <w:szCs w:val="26"/>
          <w:shd w:val="clear" w:fill="FFFFFF"/>
        </w:rPr>
        <w:t>Các sự kiện từ view phải gửi action để update trạng thái trong store.</w:t>
      </w:r>
    </w:p>
    <w:p>
      <w:pPr>
        <w:keepNext w:val="0"/>
        <w:keepLines w:val="0"/>
        <w:widowControl/>
        <w:numPr>
          <w:ilvl w:val="0"/>
          <w:numId w:val="3"/>
        </w:numPr>
        <w:suppressLineNumbers w:val="0"/>
        <w:tabs>
          <w:tab w:val="left" w:pos="720"/>
          <w:tab w:val="clear" w:pos="1140"/>
        </w:tabs>
        <w:spacing w:before="0" w:beforeAutospacing="1" w:after="105" w:afterAutospacing="0"/>
        <w:ind w:left="1140" w:leftChars="0" w:hanging="360"/>
        <w:jc w:val="left"/>
        <w:rPr>
          <w:rFonts w:hint="default" w:ascii="Times New Roman" w:hAnsi="Times New Roman" w:cs="Times New Roman"/>
          <w:sz w:val="26"/>
          <w:szCs w:val="26"/>
        </w:rPr>
      </w:pPr>
      <w:r>
        <w:rPr>
          <w:rFonts w:hint="default" w:ascii="Times New Roman" w:hAnsi="Times New Roman" w:eastAsia="Segoe UI" w:cs="Times New Roman"/>
          <w:i w:val="0"/>
          <w:iCs w:val="0"/>
          <w:caps w:val="0"/>
          <w:color w:val="1B1B1B"/>
          <w:spacing w:val="0"/>
          <w:sz w:val="26"/>
          <w:szCs w:val="26"/>
          <w:shd w:val="clear" w:fill="FFFFFF"/>
        </w:rPr>
        <w:t>Reducer dựa vào các action để update state trong store.</w:t>
      </w:r>
    </w:p>
    <w:p>
      <w:pPr>
        <w:keepNext w:val="0"/>
        <w:keepLines w:val="0"/>
        <w:widowControl/>
        <w:numPr>
          <w:ilvl w:val="0"/>
          <w:numId w:val="3"/>
        </w:numPr>
        <w:suppressLineNumbers w:val="0"/>
        <w:tabs>
          <w:tab w:val="left" w:pos="720"/>
          <w:tab w:val="clear" w:pos="1140"/>
        </w:tabs>
        <w:spacing w:before="0" w:beforeAutospacing="1" w:after="105" w:afterAutospacing="0"/>
        <w:ind w:left="1140" w:leftChars="0" w:hanging="360"/>
        <w:jc w:val="left"/>
        <w:rPr>
          <w:rFonts w:hint="default" w:ascii="Times New Roman" w:hAnsi="Times New Roman" w:cs="Times New Roman"/>
          <w:sz w:val="26"/>
          <w:szCs w:val="26"/>
        </w:rPr>
      </w:pPr>
      <w:r>
        <w:rPr>
          <w:rFonts w:hint="default" w:ascii="Times New Roman" w:hAnsi="Times New Roman" w:eastAsia="Segoe UI" w:cs="Times New Roman"/>
          <w:i w:val="0"/>
          <w:iCs w:val="0"/>
          <w:caps w:val="0"/>
          <w:color w:val="1B1B1B"/>
          <w:spacing w:val="0"/>
          <w:sz w:val="26"/>
          <w:szCs w:val="26"/>
          <w:shd w:val="clear" w:fill="FFFFFF"/>
        </w:rPr>
        <w:t>State là plain javascript object, không được biến đổi nó trực tiếp mà phải thông tạo object mới cho reducer trả về.</w:t>
      </w:r>
    </w:p>
    <w:p>
      <w:pPr>
        <w:keepNext w:val="0"/>
        <w:keepLines w:val="0"/>
        <w:widowControl/>
        <w:numPr>
          <w:ilvl w:val="0"/>
          <w:numId w:val="3"/>
        </w:numPr>
        <w:suppressLineNumbers w:val="0"/>
        <w:tabs>
          <w:tab w:val="left" w:pos="720"/>
          <w:tab w:val="clear" w:pos="1140"/>
        </w:tabs>
        <w:spacing w:before="0" w:beforeAutospacing="1" w:after="105" w:afterAutospacing="0"/>
        <w:ind w:left="1140" w:leftChars="0" w:hanging="360"/>
        <w:jc w:val="left"/>
        <w:rPr>
          <w:rFonts w:hint="default" w:ascii="Times New Roman" w:hAnsi="Times New Roman" w:cs="Times New Roman"/>
          <w:sz w:val="26"/>
          <w:szCs w:val="26"/>
        </w:rPr>
      </w:pPr>
      <w:r>
        <w:rPr>
          <w:rFonts w:hint="default" w:ascii="Times New Roman" w:hAnsi="Times New Roman" w:eastAsia="Segoe UI" w:cs="Times New Roman"/>
          <w:i w:val="0"/>
          <w:iCs w:val="0"/>
          <w:caps w:val="0"/>
          <w:color w:val="1B1B1B"/>
          <w:spacing w:val="0"/>
          <w:sz w:val="26"/>
          <w:szCs w:val="26"/>
          <w:shd w:val="clear" w:fill="FFFFFF"/>
          <w:lang w:val="vi-VN"/>
        </w:rPr>
        <w:t>Cấu trúc điều hướng trong Redux</w:t>
      </w:r>
    </w:p>
    <w:p>
      <w:pPr>
        <w:keepNext w:val="0"/>
        <w:keepLines w:val="0"/>
        <w:widowControl/>
        <w:numPr>
          <w:ilvl w:val="0"/>
          <w:numId w:val="0"/>
        </w:numPr>
        <w:suppressLineNumbers w:val="0"/>
        <w:tabs>
          <w:tab w:val="left" w:pos="720"/>
        </w:tabs>
        <w:spacing w:before="0" w:beforeAutospacing="1" w:after="105" w:afterAutospacing="0"/>
        <w:ind w:left="780" w:leftChars="0"/>
        <w:jc w:val="left"/>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1695" cy="2713355"/>
            <wp:effectExtent l="0" t="0" r="1905" b="14605"/>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pic:cNvPicPr>
                  </pic:nvPicPr>
                  <pic:blipFill>
                    <a:blip r:embed="rId8"/>
                    <a:stretch>
                      <a:fillRect/>
                    </a:stretch>
                  </pic:blipFill>
                  <pic:spPr>
                    <a:xfrm>
                      <a:off x="0" y="0"/>
                      <a:ext cx="5941695" cy="2713355"/>
                    </a:xfrm>
                    <a:prstGeom prst="rect">
                      <a:avLst/>
                    </a:prstGeom>
                    <a:noFill/>
                    <a:ln>
                      <a:noFill/>
                    </a:ln>
                  </pic:spPr>
                </pic:pic>
              </a:graphicData>
            </a:graphic>
          </wp:inline>
        </w:drawing>
      </w:r>
    </w:p>
    <w:p>
      <w:pPr>
        <w:keepNext w:val="0"/>
        <w:keepLines w:val="0"/>
        <w:widowControl/>
        <w:numPr>
          <w:ilvl w:val="0"/>
          <w:numId w:val="0"/>
        </w:numPr>
        <w:suppressLineNumbers w:val="0"/>
        <w:tabs>
          <w:tab w:val="left" w:pos="720"/>
        </w:tabs>
        <w:spacing w:before="0" w:beforeAutospacing="1" w:after="105" w:afterAutospacing="0"/>
        <w:ind w:left="780" w:leftChars="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Quá trình hoạt động của Redux trong React </w:t>
      </w:r>
    </w:p>
    <w:p>
      <w:pPr>
        <w:keepNext w:val="0"/>
        <w:keepLines w:val="0"/>
        <w:widowControl/>
        <w:numPr>
          <w:ilvl w:val="0"/>
          <w:numId w:val="0"/>
        </w:numPr>
        <w:suppressLineNumbers w:val="0"/>
        <w:tabs>
          <w:tab w:val="left" w:pos="720"/>
        </w:tabs>
        <w:spacing w:before="0" w:beforeAutospacing="1" w:after="105" w:afterAutospacing="0"/>
        <w:ind w:left="780" w:leftChars="0"/>
        <w:jc w:val="left"/>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1695" cy="3961130"/>
            <wp:effectExtent l="0" t="0" r="1905" b="127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pic:cNvPicPr>
                      <a:picLocks noChangeAspect="1"/>
                    </pic:cNvPicPr>
                  </pic:nvPicPr>
                  <pic:blipFill>
                    <a:blip r:embed="rId9"/>
                    <a:stretch>
                      <a:fillRect/>
                    </a:stretch>
                  </pic:blipFill>
                  <pic:spPr>
                    <a:xfrm>
                      <a:off x="0" y="0"/>
                      <a:ext cx="5941695" cy="3961130"/>
                    </a:xfrm>
                    <a:prstGeom prst="rect">
                      <a:avLst/>
                    </a:prstGeom>
                    <a:noFill/>
                    <a:ln>
                      <a:noFill/>
                    </a:ln>
                  </pic:spPr>
                </pic:pic>
              </a:graphicData>
            </a:graphic>
          </wp:inline>
        </w:drawing>
      </w:r>
    </w:p>
    <w:p>
      <w:pPr>
        <w:keepNext w:val="0"/>
        <w:keepLines w:val="0"/>
        <w:widowControl/>
        <w:numPr>
          <w:ilvl w:val="0"/>
          <w:numId w:val="0"/>
        </w:numPr>
        <w:suppressLineNumbers w:val="0"/>
        <w:tabs>
          <w:tab w:val="left" w:pos="720"/>
        </w:tabs>
        <w:spacing w:before="0" w:beforeAutospacing="1" w:after="105" w:afterAutospacing="0"/>
        <w:ind w:left="780" w:leftChars="0"/>
        <w:jc w:val="left"/>
        <w:outlineLvl w:val="2"/>
        <w:rPr>
          <w:rFonts w:hint="default" w:ascii="Times New Roman" w:hAnsi="Times New Roman" w:cs="Times New Roman"/>
          <w:b/>
          <w:bCs/>
          <w:sz w:val="26"/>
          <w:szCs w:val="26"/>
          <w:lang w:val="vi-VN"/>
        </w:rPr>
      </w:pPr>
      <w:bookmarkStart w:id="12" w:name="_Toc13643"/>
      <w:r>
        <w:rPr>
          <w:rFonts w:hint="default" w:ascii="Times New Roman" w:hAnsi="Times New Roman" w:cs="Times New Roman"/>
          <w:b/>
          <w:bCs/>
          <w:sz w:val="26"/>
          <w:szCs w:val="26"/>
          <w:lang w:val="vi-VN"/>
        </w:rPr>
        <w:t>1.1.3. Cấu trúc thư mục React</w:t>
      </w:r>
      <w:bookmarkEnd w:id="12"/>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Dưới đây là nội dung của thư mục src. </w:t>
      </w:r>
    </w:p>
    <w:p>
      <w:pPr>
        <w:keepNext w:val="0"/>
        <w:keepLines w:val="0"/>
        <w:widowControl/>
        <w:numPr>
          <w:ilvl w:val="0"/>
          <w:numId w:val="0"/>
        </w:numPr>
        <w:suppressLineNumbers w:val="0"/>
        <w:tabs>
          <w:tab w:val="left" w:pos="720"/>
        </w:tabs>
        <w:spacing w:before="0" w:beforeAutospacing="1" w:after="105" w:afterAutospacing="0"/>
        <w:jc w:val="left"/>
        <w:rPr>
          <w:rFonts w:hint="default" w:ascii="Times New Roman" w:hAnsi="Times New Roman" w:cs="Times New Roman"/>
          <w:sz w:val="26"/>
          <w:szCs w:val="26"/>
        </w:rPr>
      </w:pPr>
      <w:r>
        <w:rPr>
          <w:rFonts w:hint="default" w:ascii="Times New Roman" w:hAnsi="Times New Roman" w:cs="Times New Roman"/>
          <w:b/>
          <w:bCs/>
          <w:sz w:val="26"/>
          <w:szCs w:val="26"/>
          <w:lang w:val="vi-VN"/>
        </w:rPr>
        <w:tab/>
      </w:r>
      <w:r>
        <w:rPr>
          <w:rFonts w:hint="default" w:ascii="Times New Roman" w:hAnsi="Times New Roman" w:cs="Times New Roman"/>
          <w:b/>
          <w:bCs/>
          <w:sz w:val="26"/>
          <w:szCs w:val="26"/>
          <w:lang w:val="vi-VN"/>
        </w:rPr>
        <w:tab/>
      </w:r>
      <w:r>
        <w:rPr>
          <w:rFonts w:hint="default" w:ascii="Times New Roman" w:hAnsi="Times New Roman" w:cs="Times New Roman"/>
          <w:sz w:val="26"/>
          <w:szCs w:val="26"/>
        </w:rPr>
        <w:drawing>
          <wp:inline distT="0" distB="0" distL="114300" distR="114300">
            <wp:extent cx="1615440" cy="5455920"/>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pic:cNvPicPr>
                  </pic:nvPicPr>
                  <pic:blipFill>
                    <a:blip r:embed="rId10"/>
                    <a:stretch>
                      <a:fillRect/>
                    </a:stretch>
                  </pic:blipFill>
                  <pic:spPr>
                    <a:xfrm>
                      <a:off x="0" y="0"/>
                      <a:ext cx="1615440" cy="5455920"/>
                    </a:xfrm>
                    <a:prstGeom prst="rect">
                      <a:avLst/>
                    </a:prstGeom>
                    <a:noFill/>
                    <a:ln>
                      <a:noFill/>
                    </a:ln>
                  </pic:spPr>
                </pic:pic>
              </a:graphicData>
            </a:graphic>
          </wp:inline>
        </w:drawing>
      </w:r>
    </w:p>
    <w:p>
      <w:pPr>
        <w:keepNext w:val="0"/>
        <w:keepLines w:val="0"/>
        <w:widowControl/>
        <w:suppressLineNumbers w:val="0"/>
        <w:jc w:val="left"/>
        <w:outlineLvl w:val="2"/>
        <w:rPr>
          <w:rFonts w:hint="default" w:ascii="Times New Roman" w:hAnsi="Times New Roman" w:cs="Times New Roman"/>
          <w:sz w:val="26"/>
          <w:szCs w:val="26"/>
        </w:rPr>
      </w:pPr>
      <w:r>
        <w:rPr>
          <w:rFonts w:hint="default" w:ascii="Times New Roman" w:hAnsi="Times New Roman" w:cs="Times New Roman"/>
          <w:sz w:val="26"/>
          <w:szCs w:val="26"/>
          <w:lang w:val="vi-VN"/>
        </w:rPr>
        <w:tab/>
      </w:r>
      <w:bookmarkStart w:id="13" w:name="_Toc13490"/>
      <w:r>
        <w:rPr>
          <w:rFonts w:hint="default" w:ascii="Times New Roman" w:hAnsi="Times New Roman" w:cs="Times New Roman"/>
          <w:b/>
          <w:bCs/>
          <w:sz w:val="26"/>
          <w:szCs w:val="26"/>
          <w:lang w:val="vi-VN"/>
        </w:rPr>
        <w:t xml:space="preserve">1.1.5 </w:t>
      </w:r>
      <w:r>
        <w:rPr>
          <w:rFonts w:hint="default" w:ascii="Times New Roman" w:hAnsi="Times New Roman" w:eastAsia="TimesNewRomanPS-BoldMT" w:cs="Times New Roman"/>
          <w:b/>
          <w:bCs/>
          <w:color w:val="000000"/>
          <w:kern w:val="0"/>
          <w:sz w:val="26"/>
          <w:szCs w:val="26"/>
          <w:lang w:val="en-US" w:eastAsia="zh-CN" w:bidi="ar"/>
        </w:rPr>
        <w:t>Component</w:t>
      </w:r>
      <w:bookmarkEnd w:id="13"/>
    </w:p>
    <w:p>
      <w:pPr>
        <w:keepNext w:val="0"/>
        <w:keepLines w:val="0"/>
        <w:widowControl/>
        <w:numPr>
          <w:ilvl w:val="0"/>
          <w:numId w:val="0"/>
        </w:numPr>
        <w:suppressLineNumbers w:val="0"/>
        <w:tabs>
          <w:tab w:val="left" w:pos="720"/>
        </w:tabs>
        <w:spacing w:before="0" w:beforeAutospacing="1" w:after="105" w:afterAutospacing="0"/>
        <w:jc w:val="left"/>
        <w:rPr>
          <w:rFonts w:hint="default" w:ascii="Times New Roman" w:hAnsi="Times New Roman" w:eastAsia="Helvetica" w:cs="Times New Roman"/>
          <w:i w:val="0"/>
          <w:iCs w:val="0"/>
          <w:caps w:val="0"/>
          <w:color w:val="414141"/>
          <w:spacing w:val="0"/>
          <w:sz w:val="26"/>
          <w:szCs w:val="26"/>
          <w:shd w:val="clear" w:fill="FFFFFF"/>
        </w:rPr>
      </w:pPr>
      <w:r>
        <w:rPr>
          <w:rFonts w:hint="default" w:ascii="Times New Roman" w:hAnsi="Times New Roman" w:cs="Times New Roman"/>
          <w:sz w:val="26"/>
          <w:szCs w:val="26"/>
          <w:lang w:val="vi-VN"/>
        </w:rPr>
        <w:tab/>
      </w:r>
      <w:r>
        <w:rPr>
          <w:rStyle w:val="9"/>
          <w:rFonts w:hint="default" w:ascii="Times New Roman" w:hAnsi="Times New Roman" w:eastAsia="Helvetica" w:cs="Times New Roman"/>
          <w:b w:val="0"/>
          <w:bCs w:val="0"/>
          <w:i w:val="0"/>
          <w:iCs w:val="0"/>
          <w:caps w:val="0"/>
          <w:color w:val="414141"/>
          <w:spacing w:val="0"/>
          <w:sz w:val="26"/>
          <w:szCs w:val="26"/>
          <w:shd w:val="clear" w:fill="FFFFFF"/>
        </w:rPr>
        <w:t>Components</w:t>
      </w:r>
      <w:r>
        <w:rPr>
          <w:rFonts w:hint="default" w:ascii="Times New Roman" w:hAnsi="Times New Roman" w:eastAsia="Helvetica" w:cs="Times New Roman"/>
          <w:b w:val="0"/>
          <w:bCs w:val="0"/>
          <w:i w:val="0"/>
          <w:iCs w:val="0"/>
          <w:caps w:val="0"/>
          <w:color w:val="414141"/>
          <w:spacing w:val="0"/>
          <w:sz w:val="26"/>
          <w:szCs w:val="26"/>
          <w:shd w:val="clear" w:fill="FFFFFF"/>
        </w:rPr>
        <w:t> </w:t>
      </w:r>
      <w:r>
        <w:rPr>
          <w:rFonts w:hint="default" w:ascii="Times New Roman" w:hAnsi="Times New Roman" w:eastAsia="Helvetica" w:cs="Times New Roman"/>
          <w:i w:val="0"/>
          <w:iCs w:val="0"/>
          <w:caps w:val="0"/>
          <w:color w:val="414141"/>
          <w:spacing w:val="0"/>
          <w:sz w:val="26"/>
          <w:szCs w:val="26"/>
          <w:shd w:val="clear" w:fill="FFFFFF"/>
        </w:rPr>
        <w:t>giúp phân chia các UI (giao diện người dùng) thành các phân nhỏ để dễ dàng quản lý và tái sử dụng. Giả sử mình có một website gồm nhiều phần bố cục khác nhau và mình muốn chia nhỏ các phần ra để dễ quản lý.</w:t>
      </w:r>
    </w:p>
    <w:p>
      <w:pPr>
        <w:keepNext w:val="0"/>
        <w:keepLines w:val="0"/>
        <w:widowControl/>
        <w:numPr>
          <w:ilvl w:val="0"/>
          <w:numId w:val="0"/>
        </w:numPr>
        <w:suppressLineNumbers w:val="0"/>
        <w:tabs>
          <w:tab w:val="left" w:pos="720"/>
        </w:tabs>
        <w:spacing w:before="0" w:beforeAutospacing="1" w:after="105" w:afterAutospacing="0"/>
        <w:jc w:val="left"/>
        <w:rPr>
          <w:rFonts w:hint="default" w:ascii="Times New Roman" w:hAnsi="Times New Roman" w:eastAsia="Helvetica" w:cs="Times New Roman"/>
          <w:i w:val="0"/>
          <w:iCs w:val="0"/>
          <w:caps w:val="0"/>
          <w:color w:val="414141"/>
          <w:spacing w:val="0"/>
          <w:sz w:val="26"/>
          <w:szCs w:val="26"/>
          <w:shd w:val="clear" w:fill="FFFFFF"/>
          <w:lang w:val="vi-VN"/>
        </w:rPr>
      </w:pPr>
      <w:r>
        <w:rPr>
          <w:rFonts w:hint="default" w:ascii="Times New Roman" w:hAnsi="Times New Roman" w:eastAsia="Helvetica" w:cs="Times New Roman"/>
          <w:i w:val="0"/>
          <w:iCs w:val="0"/>
          <w:caps w:val="0"/>
          <w:color w:val="414141"/>
          <w:spacing w:val="0"/>
          <w:sz w:val="26"/>
          <w:szCs w:val="26"/>
          <w:shd w:val="clear" w:fill="FFFFFF"/>
          <w:lang w:val="vi-VN"/>
        </w:rPr>
        <w:tab/>
      </w:r>
      <w:r>
        <w:rPr>
          <w:rFonts w:hint="default" w:ascii="Times New Roman" w:hAnsi="Times New Roman" w:eastAsia="Helvetica" w:cs="Times New Roman"/>
          <w:i w:val="0"/>
          <w:iCs w:val="0"/>
          <w:caps w:val="0"/>
          <w:color w:val="414141"/>
          <w:spacing w:val="0"/>
          <w:sz w:val="26"/>
          <w:szCs w:val="26"/>
          <w:shd w:val="clear" w:fill="FFFFFF"/>
          <w:lang w:val="vi-VN"/>
        </w:rPr>
        <w:t xml:space="preserve">Class Component </w:t>
      </w:r>
    </w:p>
    <w:p>
      <w:pPr>
        <w:keepNext w:val="0"/>
        <w:keepLines w:val="0"/>
        <w:widowControl/>
        <w:numPr>
          <w:ilvl w:val="0"/>
          <w:numId w:val="0"/>
        </w:numPr>
        <w:suppressLineNumbers w:val="0"/>
        <w:tabs>
          <w:tab w:val="left" w:pos="720"/>
        </w:tabs>
        <w:spacing w:before="0" w:beforeAutospacing="1" w:after="105" w:afterAutospacing="0"/>
        <w:jc w:val="left"/>
        <w:rPr>
          <w:rFonts w:hint="default" w:ascii="Times New Roman" w:hAnsi="Times New Roman" w:cs="Times New Roman"/>
          <w:sz w:val="26"/>
          <w:szCs w:val="26"/>
        </w:rPr>
      </w:pPr>
      <w:r>
        <w:rPr>
          <w:rFonts w:hint="default" w:ascii="Times New Roman" w:hAnsi="Times New Roman" w:eastAsia="Helvetica" w:cs="Times New Roman"/>
          <w:i w:val="0"/>
          <w:iCs w:val="0"/>
          <w:caps w:val="0"/>
          <w:color w:val="414141"/>
          <w:spacing w:val="0"/>
          <w:sz w:val="26"/>
          <w:szCs w:val="26"/>
          <w:shd w:val="clear" w:fill="FFFFFF"/>
          <w:lang w:val="vi-VN"/>
        </w:rPr>
        <w:tab/>
      </w:r>
      <w:r>
        <w:rPr>
          <w:rFonts w:hint="default" w:ascii="Times New Roman" w:hAnsi="Times New Roman" w:cs="Times New Roman"/>
          <w:sz w:val="26"/>
          <w:szCs w:val="26"/>
        </w:rPr>
        <w:drawing>
          <wp:inline distT="0" distB="0" distL="114300" distR="114300">
            <wp:extent cx="5940425" cy="2025650"/>
            <wp:effectExtent l="0" t="0" r="3175" b="127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pic:cNvPicPr>
                  </pic:nvPicPr>
                  <pic:blipFill>
                    <a:blip r:embed="rId11"/>
                    <a:stretch>
                      <a:fillRect/>
                    </a:stretch>
                  </pic:blipFill>
                  <pic:spPr>
                    <a:xfrm>
                      <a:off x="0" y="0"/>
                      <a:ext cx="5940425" cy="2025650"/>
                    </a:xfrm>
                    <a:prstGeom prst="rect">
                      <a:avLst/>
                    </a:prstGeom>
                    <a:noFill/>
                    <a:ln>
                      <a:noFill/>
                    </a:ln>
                  </pic:spPr>
                </pic:pic>
              </a:graphicData>
            </a:graphic>
          </wp:inline>
        </w:drawing>
      </w:r>
    </w:p>
    <w:p>
      <w:pPr>
        <w:keepNext w:val="0"/>
        <w:keepLines w:val="0"/>
        <w:widowControl/>
        <w:suppressLineNumbers w:val="0"/>
        <w:ind w:firstLine="720" w:firstLineChars="0"/>
        <w:jc w:val="left"/>
        <w:outlineLvl w:val="2"/>
        <w:rPr>
          <w:rFonts w:hint="default" w:ascii="Times New Roman" w:hAnsi="Times New Roman" w:cs="Times New Roman"/>
          <w:sz w:val="26"/>
          <w:szCs w:val="26"/>
        </w:rPr>
      </w:pPr>
      <w:bookmarkStart w:id="14" w:name="_Toc7830"/>
      <w:r>
        <w:rPr>
          <w:rFonts w:hint="default" w:ascii="Times New Roman" w:hAnsi="Times New Roman" w:eastAsia="TimesNewRomanPS-BoldMT" w:cs="Times New Roman"/>
          <w:b/>
          <w:bCs/>
          <w:color w:val="000000"/>
          <w:kern w:val="0"/>
          <w:sz w:val="26"/>
          <w:szCs w:val="26"/>
          <w:lang w:val="en-US" w:eastAsia="zh-CN" w:bidi="ar"/>
        </w:rPr>
        <w:t>1.1.6. Tổ chức component</w:t>
      </w:r>
      <w:bookmarkEnd w:id="14"/>
      <w:r>
        <w:rPr>
          <w:rFonts w:hint="default" w:ascii="Times New Roman" w:hAnsi="Times New Roman" w:eastAsia="TimesNewRomanPS-BoldMT" w:cs="Times New Roman"/>
          <w:b/>
          <w:bCs/>
          <w:color w:val="000000"/>
          <w:kern w:val="0"/>
          <w:sz w:val="26"/>
          <w:szCs w:val="26"/>
          <w:lang w:val="en-US" w:eastAsia="zh-CN" w:bidi="ar"/>
        </w:rPr>
        <w:t xml:space="preserve"> </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Một ứng dụng thường được tổ chức dưới dạng một cây component lồng nhau: </w:t>
      </w:r>
    </w:p>
    <w:p>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cs="Times New Roman"/>
          <w:sz w:val="26"/>
          <w:szCs w:val="26"/>
        </w:rPr>
        <w:drawing>
          <wp:inline distT="0" distB="0" distL="114300" distR="114300">
            <wp:extent cx="5935345" cy="2296795"/>
            <wp:effectExtent l="0" t="0" r="8255" b="4445"/>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pic:cNvPicPr>
                      <a:picLocks noChangeAspect="1"/>
                    </pic:cNvPicPr>
                  </pic:nvPicPr>
                  <pic:blipFill>
                    <a:blip r:embed="rId12"/>
                    <a:stretch>
                      <a:fillRect/>
                    </a:stretch>
                  </pic:blipFill>
                  <pic:spPr>
                    <a:xfrm>
                      <a:off x="0" y="0"/>
                      <a:ext cx="5935345" cy="2296795"/>
                    </a:xfrm>
                    <a:prstGeom prst="rect">
                      <a:avLst/>
                    </a:prstGeom>
                    <a:noFill/>
                    <a:ln>
                      <a:noFill/>
                    </a:ln>
                  </pic:spPr>
                </pic:pic>
              </a:graphicData>
            </a:graphic>
          </wp:inline>
        </w:drawing>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 xml:space="preserve">Ví dụ: </w:t>
      </w:r>
      <w:r>
        <w:rPr>
          <w:rFonts w:hint="default" w:ascii="Times New Roman" w:hAnsi="Times New Roman" w:eastAsia="SimSun" w:cs="Times New Roman"/>
          <w:color w:val="000000"/>
          <w:kern w:val="0"/>
          <w:sz w:val="26"/>
          <w:szCs w:val="26"/>
          <w:lang w:val="en-US" w:eastAsia="zh-CN" w:bidi="ar"/>
        </w:rPr>
        <w:t xml:space="preserve">Có thể có các component cho header, sidebar, khu vực nội dung, mỗi component này lại chứa các component dành cho trình đơn, blog post… </w:t>
      </w:r>
    </w:p>
    <w:p>
      <w:pPr>
        <w:keepNext w:val="0"/>
        <w:keepLines w:val="0"/>
        <w:widowControl/>
        <w:suppressLineNumbers w:val="0"/>
        <w:ind w:left="720" w:leftChars="0" w:firstLine="720" w:firstLineChars="0"/>
        <w:jc w:val="left"/>
        <w:rPr>
          <w:rFonts w:hint="default" w:ascii="Times New Roman" w:hAnsi="Times New Roman" w:eastAsia="TimesNewRomanPS-BoldMT" w:cs="Times New Roman"/>
          <w:b/>
          <w:bCs/>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Để có thể được sử dụng trong các template, component phải được đăng ký. Có hai cách đăng kí component: </w:t>
      </w:r>
      <w:r>
        <w:rPr>
          <w:rFonts w:hint="default" w:ascii="Times New Roman" w:hAnsi="Times New Roman" w:eastAsia="TimesNewRomanPS-BoldMT" w:cs="Times New Roman"/>
          <w:b/>
          <w:bCs/>
          <w:color w:val="000000"/>
          <w:kern w:val="0"/>
          <w:sz w:val="26"/>
          <w:szCs w:val="26"/>
          <w:lang w:val="en-US" w:eastAsia="zh-CN" w:bidi="ar"/>
        </w:rPr>
        <w:t xml:space="preserve">toàn cục </w:t>
      </w:r>
      <w:r>
        <w:rPr>
          <w:rFonts w:hint="default" w:ascii="Times New Roman" w:hAnsi="Times New Roman" w:eastAsia="SimSun" w:cs="Times New Roman"/>
          <w:color w:val="000000"/>
          <w:kern w:val="0"/>
          <w:sz w:val="26"/>
          <w:szCs w:val="26"/>
          <w:lang w:val="en-US" w:eastAsia="zh-CN" w:bidi="ar"/>
        </w:rPr>
        <w:t xml:space="preserve">và </w:t>
      </w:r>
      <w:r>
        <w:rPr>
          <w:rFonts w:hint="default" w:ascii="Times New Roman" w:hAnsi="Times New Roman" w:eastAsia="TimesNewRomanPS-BoldMT" w:cs="Times New Roman"/>
          <w:b/>
          <w:bCs/>
          <w:color w:val="000000"/>
          <w:kern w:val="0"/>
          <w:sz w:val="26"/>
          <w:szCs w:val="26"/>
          <w:lang w:val="en-US" w:eastAsia="zh-CN" w:bidi="ar"/>
        </w:rPr>
        <w:t>cục bộ</w:t>
      </w:r>
    </w:p>
    <w:p>
      <w:pPr>
        <w:keepNext w:val="0"/>
        <w:keepLines w:val="0"/>
        <w:widowControl/>
        <w:suppressLineNumbers w:val="0"/>
        <w:ind w:firstLine="720" w:firstLineChars="0"/>
        <w:jc w:val="left"/>
        <w:rPr>
          <w:rFonts w:hint="default" w:ascii="Times New Roman" w:hAnsi="Times New Roman" w:eastAsia="TimesNewRomanPS-BoldMT" w:cs="Times New Roman"/>
          <w:b/>
          <w:bCs/>
          <w:color w:val="000000"/>
          <w:kern w:val="0"/>
          <w:sz w:val="26"/>
          <w:szCs w:val="26"/>
          <w:lang w:val="en-US" w:eastAsia="zh-CN" w:bidi="ar"/>
        </w:rPr>
      </w:pPr>
    </w:p>
    <w:p>
      <w:pPr>
        <w:keepNext w:val="0"/>
        <w:keepLines w:val="0"/>
        <w:widowControl/>
        <w:suppressLineNumbers w:val="0"/>
        <w:ind w:firstLine="720" w:firstLineChars="0"/>
        <w:jc w:val="left"/>
        <w:outlineLvl w:val="2"/>
        <w:rPr>
          <w:rFonts w:hint="default" w:ascii="Times New Roman" w:hAnsi="Times New Roman" w:cs="Times New Roman"/>
          <w:sz w:val="26"/>
          <w:szCs w:val="26"/>
        </w:rPr>
      </w:pPr>
      <w:bookmarkStart w:id="15" w:name="_Toc9555"/>
      <w:r>
        <w:rPr>
          <w:rFonts w:hint="default" w:ascii="Times New Roman" w:hAnsi="Times New Roman" w:eastAsia="TimesNewRomanPS-BoldMT" w:cs="Times New Roman"/>
          <w:b/>
          <w:bCs/>
          <w:color w:val="000000"/>
          <w:kern w:val="0"/>
          <w:sz w:val="26"/>
          <w:szCs w:val="26"/>
          <w:lang w:val="en-US" w:eastAsia="zh-CN" w:bidi="ar"/>
        </w:rPr>
        <w:t>1.1.7. Giao tiếp giữa các component</w:t>
      </w:r>
      <w:bookmarkEnd w:id="15"/>
      <w:r>
        <w:rPr>
          <w:rFonts w:hint="default" w:ascii="Times New Roman" w:hAnsi="Times New Roman" w:eastAsia="TimesNewRomanPS-BoldMT" w:cs="Times New Roman"/>
          <w:b/>
          <w:bCs/>
          <w:color w:val="000000"/>
          <w:kern w:val="0"/>
          <w:sz w:val="26"/>
          <w:szCs w:val="26"/>
          <w:lang w:val="en-US" w:eastAsia="zh-CN" w:bidi="ar"/>
        </w:rPr>
        <w:t xml:space="preserve"> </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Khi mà các component có quan hệ cha con, tức là component cha sử dụng lại component con. Với mối quan hệ này, chỉ cần ghi nhớ một câu “prop down emit up”. Tức là khi component con muốn nhận dữ liệu từ cha của mình thì component cha cần prop giá trị xuống cho con, còn component cha mà muốn nhận dữ liệu từ con truyền lên thì component con cần phải emit event. </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6"/>
          <w:szCs w:val="26"/>
          <w:lang w:val="vi-VN" w:eastAsia="zh-CN" w:bidi="ar"/>
        </w:rPr>
      </w:pPr>
      <w:r>
        <w:rPr>
          <w:rFonts w:hint="default" w:ascii="Times New Roman" w:hAnsi="Times New Roman" w:eastAsia="SimSun" w:cs="Times New Roman"/>
          <w:color w:val="000000"/>
          <w:kern w:val="0"/>
          <w:sz w:val="26"/>
          <w:szCs w:val="26"/>
          <w:lang w:val="vi-VN" w:eastAsia="zh-CN" w:bidi="ar"/>
        </w:rPr>
        <w:t>Vòng đời của Component</w:t>
      </w:r>
    </w:p>
    <w:p>
      <w:pPr>
        <w:keepNext w:val="0"/>
        <w:keepLines w:val="0"/>
        <w:widowControl/>
        <w:suppressLineNumbers w:val="0"/>
        <w:jc w:val="left"/>
        <w:rPr>
          <w:rFonts w:hint="default" w:ascii="Times New Roman" w:hAnsi="Times New Roman" w:eastAsia="SimSun" w:cs="Times New Roman"/>
          <w:color w:val="000000"/>
          <w:kern w:val="0"/>
          <w:sz w:val="26"/>
          <w:szCs w:val="26"/>
          <w:lang w:val="vi-VN" w:eastAsia="zh-CN" w:bidi="ar"/>
        </w:rPr>
      </w:pP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vi-VN" w:eastAsia="zh-CN" w:bidi="ar"/>
        </w:rPr>
        <w:t xml:space="preserve">- Giai đoạn mouting component </w:t>
      </w:r>
    </w:p>
    <w:p>
      <w:pPr>
        <w:keepNext w:val="0"/>
        <w:keepLines w:val="0"/>
        <w:widowControl/>
        <w:suppressLineNumbers w:val="0"/>
        <w:jc w:val="left"/>
        <w:rPr>
          <w:rFonts w:hint="default" w:ascii="Times New Roman" w:hAnsi="Times New Roman" w:eastAsia="SimSun" w:cs="Times New Roman"/>
          <w:color w:val="000000"/>
          <w:kern w:val="0"/>
          <w:sz w:val="26"/>
          <w:szCs w:val="26"/>
          <w:lang w:val="vi-VN" w:eastAsia="zh-CN" w:bidi="ar"/>
        </w:rPr>
      </w:pP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vi-VN" w:eastAsia="zh-CN" w:bidi="ar"/>
        </w:rPr>
        <w:t>- Giai đoạn update</w:t>
      </w:r>
    </w:p>
    <w:p>
      <w:pPr>
        <w:keepNext w:val="0"/>
        <w:keepLines w:val="0"/>
        <w:widowControl/>
        <w:suppressLineNumbers w:val="0"/>
        <w:jc w:val="left"/>
        <w:rPr>
          <w:rFonts w:hint="default" w:ascii="Times New Roman" w:hAnsi="Times New Roman" w:eastAsia="SimSun" w:cs="Times New Roman"/>
          <w:i w:val="0"/>
          <w:iCs w:val="0"/>
          <w:color w:val="000000"/>
          <w:sz w:val="26"/>
          <w:szCs w:val="26"/>
          <w:u w:val="none"/>
        </w:rPr>
      </w:pP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vi-VN" w:eastAsia="zh-CN" w:bidi="ar"/>
        </w:rPr>
        <w:t xml:space="preserve">- </w:t>
      </w:r>
      <w:r>
        <w:rPr>
          <w:rFonts w:hint="default" w:ascii="Times New Roman" w:hAnsi="Times New Roman" w:eastAsia="SimSun" w:cs="Times New Roman"/>
          <w:i w:val="0"/>
          <w:iCs w:val="0"/>
          <w:color w:val="000000"/>
          <w:sz w:val="26"/>
          <w:szCs w:val="26"/>
          <w:u w:val="none"/>
        </w:rPr>
        <w:t>Giai đoạn unmounting component</w:t>
      </w:r>
    </w:p>
    <w:p>
      <w:pPr>
        <w:keepNext w:val="0"/>
        <w:keepLines w:val="0"/>
        <w:widowControl/>
        <w:suppressLineNumbers w:val="0"/>
        <w:jc w:val="left"/>
        <w:rPr>
          <w:rFonts w:hint="default" w:ascii="Times New Roman" w:hAnsi="Times New Roman" w:eastAsia="SimSun" w:cs="Times New Roman"/>
          <w:i w:val="0"/>
          <w:iCs w:val="0"/>
          <w:color w:val="000000"/>
          <w:sz w:val="26"/>
          <w:szCs w:val="26"/>
          <w:u w:val="none"/>
          <w:lang w:val="vi-VN" w:eastAsia="zh-CN"/>
        </w:rPr>
      </w:pPr>
      <w:r>
        <w:rPr>
          <w:rFonts w:hint="default" w:ascii="Times New Roman" w:hAnsi="Times New Roman" w:eastAsia="SimSun" w:cs="Times New Roman"/>
          <w:i w:val="0"/>
          <w:iCs w:val="0"/>
          <w:color w:val="000000"/>
          <w:sz w:val="26"/>
          <w:szCs w:val="26"/>
          <w:u w:val="none"/>
          <w:lang w:val="vi-VN"/>
        </w:rPr>
        <w:tab/>
      </w:r>
      <w:r>
        <w:rPr>
          <w:rFonts w:hint="default" w:ascii="Times New Roman" w:hAnsi="Times New Roman" w:eastAsia="SimSun" w:cs="Times New Roman"/>
          <w:i w:val="0"/>
          <w:iCs w:val="0"/>
          <w:color w:val="000000"/>
          <w:sz w:val="26"/>
          <w:szCs w:val="26"/>
          <w:u w:val="none"/>
          <w:lang w:val="vi-VN"/>
        </w:rPr>
        <w:tab/>
      </w:r>
      <w:r>
        <w:drawing>
          <wp:inline distT="0" distB="0" distL="114300" distR="114300">
            <wp:extent cx="3642360" cy="166116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3"/>
                    <a:stretch>
                      <a:fillRect/>
                    </a:stretch>
                  </pic:blipFill>
                  <pic:spPr>
                    <a:xfrm>
                      <a:off x="0" y="0"/>
                      <a:ext cx="3642360" cy="1661160"/>
                    </a:xfrm>
                    <a:prstGeom prst="rect">
                      <a:avLst/>
                    </a:prstGeom>
                    <a:noFill/>
                    <a:ln>
                      <a:noFill/>
                    </a:ln>
                  </pic:spPr>
                </pic:pic>
              </a:graphicData>
            </a:graphic>
          </wp:inline>
        </w:drawing>
      </w:r>
    </w:p>
    <w:p>
      <w:pPr>
        <w:keepNext w:val="0"/>
        <w:keepLines w:val="0"/>
        <w:widowControl/>
        <w:suppressLineNumbers w:val="0"/>
        <w:jc w:val="left"/>
        <w:outlineLvl w:val="1"/>
        <w:rPr>
          <w:rFonts w:hint="default" w:ascii="Times New Roman" w:hAnsi="Times New Roman" w:eastAsia="SimSun" w:cs="Times New Roman"/>
          <w:b/>
          <w:bCs/>
          <w:color w:val="000000"/>
          <w:kern w:val="0"/>
          <w:sz w:val="26"/>
          <w:szCs w:val="26"/>
          <w:lang w:val="vi-VN" w:eastAsia="zh-CN" w:bidi="ar"/>
        </w:rPr>
      </w:pPr>
      <w:bookmarkStart w:id="16" w:name="_Toc3535"/>
      <w:r>
        <w:rPr>
          <w:rFonts w:hint="default" w:ascii="Times New Roman" w:hAnsi="Times New Roman" w:eastAsia="SimSun" w:cs="Times New Roman"/>
          <w:b/>
          <w:bCs/>
          <w:color w:val="000000"/>
          <w:kern w:val="0"/>
          <w:sz w:val="26"/>
          <w:szCs w:val="26"/>
          <w:lang w:val="vi-VN" w:eastAsia="zh-CN" w:bidi="ar"/>
        </w:rPr>
        <w:t>1.2 NodeJS</w:t>
      </w:r>
      <w:bookmarkEnd w:id="16"/>
    </w:p>
    <w:p>
      <w:pPr>
        <w:keepNext w:val="0"/>
        <w:keepLines w:val="0"/>
        <w:widowControl/>
        <w:suppressLineNumbers w:val="0"/>
        <w:jc w:val="left"/>
        <w:outlineLvl w:val="2"/>
        <w:rPr>
          <w:rFonts w:hint="default" w:ascii="Times New Roman" w:hAnsi="Times New Roman" w:eastAsia="SimSun" w:cs="Times New Roman"/>
          <w:b/>
          <w:bCs/>
          <w:color w:val="000000"/>
          <w:kern w:val="0"/>
          <w:sz w:val="26"/>
          <w:szCs w:val="26"/>
          <w:lang w:val="vi-VN" w:eastAsia="zh-CN" w:bidi="ar"/>
        </w:rPr>
      </w:pPr>
      <w:r>
        <w:rPr>
          <w:rFonts w:hint="default" w:ascii="Times New Roman" w:hAnsi="Times New Roman" w:eastAsia="SimSun" w:cs="Times New Roman"/>
          <w:b/>
          <w:bCs/>
          <w:color w:val="000000"/>
          <w:kern w:val="0"/>
          <w:sz w:val="26"/>
          <w:szCs w:val="26"/>
          <w:lang w:val="vi-VN" w:eastAsia="zh-CN" w:bidi="ar"/>
        </w:rPr>
        <w:tab/>
      </w:r>
      <w:bookmarkStart w:id="17" w:name="_Toc16500"/>
      <w:r>
        <w:rPr>
          <w:rFonts w:hint="default" w:ascii="Times New Roman" w:hAnsi="Times New Roman" w:eastAsia="SimSun" w:cs="Times New Roman"/>
          <w:b/>
          <w:bCs/>
          <w:color w:val="000000"/>
          <w:kern w:val="0"/>
          <w:sz w:val="26"/>
          <w:szCs w:val="26"/>
          <w:lang w:val="vi-VN" w:eastAsia="zh-CN" w:bidi="ar"/>
        </w:rPr>
        <w:t>1.2.1 NodeJS là gì</w:t>
      </w:r>
      <w:bookmarkEnd w:id="17"/>
      <w:r>
        <w:rPr>
          <w:rFonts w:hint="default" w:ascii="Times New Roman" w:hAnsi="Times New Roman" w:eastAsia="SimSun" w:cs="Times New Roman"/>
          <w:b/>
          <w:bCs/>
          <w:color w:val="000000"/>
          <w:kern w:val="0"/>
          <w:sz w:val="26"/>
          <w:szCs w:val="26"/>
          <w:lang w:val="vi-VN" w:eastAsia="zh-CN" w:bidi="ar"/>
        </w:rPr>
        <w:t xml:space="preserve"> </w:t>
      </w:r>
    </w:p>
    <w:p>
      <w:pPr>
        <w:pStyle w:val="8"/>
        <w:keepNext w:val="0"/>
        <w:keepLines w:val="0"/>
        <w:widowControl/>
        <w:suppressLineNumbers w:val="0"/>
        <w:shd w:val="clear" w:fill="FFFFFF"/>
        <w:spacing w:before="0" w:beforeAutospacing="0" w:after="312" w:afterAutospacing="0"/>
        <w:ind w:left="0" w:firstLine="0"/>
        <w:rPr>
          <w:rFonts w:hint="default" w:ascii="Times New Roman" w:hAnsi="Times New Roman" w:cs="Times New Roman"/>
          <w:i w:val="0"/>
          <w:iCs w:val="0"/>
          <w:caps w:val="0"/>
          <w:color w:val="222222"/>
          <w:spacing w:val="0"/>
          <w:sz w:val="26"/>
          <w:szCs w:val="26"/>
        </w:rPr>
      </w:pPr>
      <w:r>
        <w:rPr>
          <w:rFonts w:hint="default" w:ascii="Times New Roman" w:hAnsi="Times New Roman" w:eastAsia="SimSun" w:cs="Times New Roman"/>
          <w:b/>
          <w:bCs/>
          <w:color w:val="000000"/>
          <w:kern w:val="0"/>
          <w:sz w:val="26"/>
          <w:szCs w:val="26"/>
          <w:lang w:val="vi-VN" w:eastAsia="zh-CN" w:bidi="ar"/>
        </w:rPr>
        <w:tab/>
      </w:r>
      <w:r>
        <w:rPr>
          <w:rFonts w:hint="default" w:ascii="Times New Roman" w:hAnsi="Times New Roman" w:eastAsia="SimSun" w:cs="Times New Roman"/>
          <w:b w:val="0"/>
          <w:bCs w:val="0"/>
          <w:color w:val="000000"/>
          <w:kern w:val="0"/>
          <w:sz w:val="26"/>
          <w:szCs w:val="26"/>
          <w:lang w:val="vi-VN" w:eastAsia="zh-CN" w:bidi="ar"/>
        </w:rPr>
        <w:tab/>
      </w:r>
      <w:r>
        <w:rPr>
          <w:rFonts w:hint="default" w:ascii="Times New Roman" w:hAnsi="Times New Roman" w:eastAsia="SimSun" w:cs="Times New Roman"/>
          <w:b w:val="0"/>
          <w:bCs w:val="0"/>
          <w:color w:val="000000"/>
          <w:kern w:val="0"/>
          <w:sz w:val="26"/>
          <w:szCs w:val="26"/>
          <w:lang w:val="vi-VN" w:eastAsia="zh-CN" w:bidi="ar"/>
        </w:rPr>
        <w:t xml:space="preserve">NodeJS </w:t>
      </w:r>
      <w:r>
        <w:rPr>
          <w:rFonts w:hint="default" w:ascii="Times New Roman" w:hAnsi="Times New Roman" w:cs="Times New Roman"/>
          <w:i w:val="0"/>
          <w:iCs w:val="0"/>
          <w:caps w:val="0"/>
          <w:color w:val="222222"/>
          <w:spacing w:val="0"/>
          <w:sz w:val="26"/>
          <w:szCs w:val="26"/>
          <w:shd w:val="clear" w:fill="FFFFFF"/>
        </w:rPr>
        <w:t xml:space="preserve">là một nền tảng được xây dựng trên “V8 Javascript engine” được </w:t>
      </w:r>
      <w:r>
        <w:rPr>
          <w:rFonts w:hint="default" w:ascii="Times New Roman" w:hAnsi="Times New Roman" w:cs="Times New Roman"/>
          <w:i w:val="0"/>
          <w:iCs w:val="0"/>
          <w:caps w:val="0"/>
          <w:color w:val="222222"/>
          <w:spacing w:val="0"/>
          <w:sz w:val="26"/>
          <w:szCs w:val="26"/>
          <w:shd w:val="clear" w:fill="FFFFFF"/>
          <w:lang w:val="vi-VN"/>
        </w:rPr>
        <w:tab/>
      </w:r>
      <w:r>
        <w:rPr>
          <w:rFonts w:hint="default" w:ascii="Times New Roman" w:hAnsi="Times New Roman" w:cs="Times New Roman"/>
          <w:i w:val="0"/>
          <w:iCs w:val="0"/>
          <w:caps w:val="0"/>
          <w:color w:val="222222"/>
          <w:spacing w:val="0"/>
          <w:sz w:val="26"/>
          <w:szCs w:val="26"/>
          <w:shd w:val="clear" w:fill="FFFFFF"/>
        </w:rPr>
        <w:t xml:space="preserve">viết bằng c++ và Javascript. Nền tảng này được phát triển bởi Ryan Lienhart Dahl </w:t>
      </w:r>
      <w:r>
        <w:rPr>
          <w:rFonts w:hint="default" w:ascii="Times New Roman" w:hAnsi="Times New Roman" w:cs="Times New Roman"/>
          <w:i w:val="0"/>
          <w:iCs w:val="0"/>
          <w:caps w:val="0"/>
          <w:color w:val="222222"/>
          <w:spacing w:val="0"/>
          <w:sz w:val="26"/>
          <w:szCs w:val="26"/>
          <w:shd w:val="clear" w:fill="FFFFFF"/>
          <w:lang w:val="vi-VN"/>
        </w:rPr>
        <w:tab/>
      </w:r>
      <w:r>
        <w:rPr>
          <w:rFonts w:hint="default" w:ascii="Times New Roman" w:hAnsi="Times New Roman" w:cs="Times New Roman"/>
          <w:i w:val="0"/>
          <w:iCs w:val="0"/>
          <w:caps w:val="0"/>
          <w:color w:val="222222"/>
          <w:spacing w:val="0"/>
          <w:sz w:val="26"/>
          <w:szCs w:val="26"/>
          <w:shd w:val="clear" w:fill="FFFFFF"/>
        </w:rPr>
        <w:t>vào năm 2009.</w:t>
      </w:r>
    </w:p>
    <w:p>
      <w:pPr>
        <w:pStyle w:val="8"/>
        <w:keepNext w:val="0"/>
        <w:keepLines w:val="0"/>
        <w:widowControl/>
        <w:suppressLineNumbers w:val="0"/>
        <w:shd w:val="clear" w:fill="FFFFFF"/>
        <w:spacing w:before="0" w:beforeAutospacing="0" w:after="312" w:afterAutospacing="0"/>
        <w:ind w:left="720" w:leftChars="0" w:firstLine="720" w:firstLineChars="0"/>
        <w:rPr>
          <w:rFonts w:hint="default" w:ascii="Times New Roman" w:hAnsi="Times New Roman" w:cs="Times New Roman"/>
          <w:i w:val="0"/>
          <w:iCs w:val="0"/>
          <w:caps w:val="0"/>
          <w:color w:val="222222"/>
          <w:spacing w:val="0"/>
          <w:sz w:val="26"/>
          <w:szCs w:val="26"/>
          <w:shd w:val="clear" w:fill="FFFFFF"/>
        </w:rPr>
      </w:pPr>
      <w:r>
        <w:rPr>
          <w:rFonts w:hint="default" w:ascii="Times New Roman" w:hAnsi="Times New Roman" w:cs="Times New Roman"/>
          <w:i w:val="0"/>
          <w:iCs w:val="0"/>
          <w:caps w:val="0"/>
          <w:color w:val="222222"/>
          <w:spacing w:val="0"/>
          <w:sz w:val="26"/>
          <w:szCs w:val="26"/>
          <w:shd w:val="clear" w:fill="FFFFFF"/>
        </w:rPr>
        <w:t>Node.js ra đời khi các developer đời đầu của JavaScript mở rộng nó từ một thứ bạn chỉ chạy được trên trình duyệt thành một thứ bạn có thể chạy trên máy của mình dưới dạng ứng dụng độc lập.</w:t>
      </w:r>
    </w:p>
    <w:p>
      <w:pPr>
        <w:pStyle w:val="8"/>
        <w:keepNext w:val="0"/>
        <w:keepLines w:val="0"/>
        <w:widowControl/>
        <w:suppressLineNumbers w:val="0"/>
        <w:shd w:val="clear" w:fill="FFFFFF"/>
        <w:spacing w:before="0" w:beforeAutospacing="0" w:after="312" w:afterAutospacing="0"/>
        <w:outlineLvl w:val="2"/>
        <w:rPr>
          <w:rFonts w:hint="default" w:ascii="Times New Roman" w:hAnsi="Times New Roman" w:cs="Times New Roman"/>
          <w:i w:val="0"/>
          <w:iCs w:val="0"/>
          <w:caps w:val="0"/>
          <w:color w:val="222222"/>
          <w:spacing w:val="0"/>
          <w:sz w:val="26"/>
          <w:szCs w:val="26"/>
          <w:shd w:val="clear" w:fill="FFFFFF"/>
          <w:lang w:val="vi-VN"/>
        </w:rPr>
      </w:pPr>
      <w:r>
        <w:rPr>
          <w:rFonts w:hint="default" w:ascii="Times New Roman" w:hAnsi="Times New Roman" w:cs="Times New Roman"/>
          <w:i w:val="0"/>
          <w:iCs w:val="0"/>
          <w:caps w:val="0"/>
          <w:color w:val="222222"/>
          <w:spacing w:val="0"/>
          <w:sz w:val="26"/>
          <w:szCs w:val="26"/>
          <w:shd w:val="clear" w:fill="FFFFFF"/>
          <w:lang w:val="vi-VN"/>
        </w:rPr>
        <w:tab/>
      </w:r>
      <w:bookmarkStart w:id="18" w:name="_Toc32174"/>
      <w:r>
        <w:rPr>
          <w:rFonts w:hint="default" w:ascii="Times New Roman" w:hAnsi="Times New Roman" w:cs="Times New Roman"/>
          <w:b/>
          <w:bCs/>
          <w:i w:val="0"/>
          <w:iCs w:val="0"/>
          <w:caps w:val="0"/>
          <w:color w:val="222222"/>
          <w:spacing w:val="0"/>
          <w:sz w:val="26"/>
          <w:szCs w:val="26"/>
          <w:shd w:val="clear" w:fill="FFFFFF"/>
          <w:lang w:val="vi-VN"/>
        </w:rPr>
        <w:t>1.2.2 Cơ chế hoạt động của NodeJS</w:t>
      </w:r>
      <w:bookmarkEnd w:id="18"/>
    </w:p>
    <w:p>
      <w:pPr>
        <w:pStyle w:val="8"/>
        <w:keepNext w:val="0"/>
        <w:keepLines w:val="0"/>
        <w:widowControl/>
        <w:suppressLineNumbers w:val="0"/>
        <w:shd w:val="clear" w:fill="FFFFFF"/>
        <w:spacing w:before="0" w:beforeAutospacing="0" w:after="312" w:afterAutospacing="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1060" cy="2760345"/>
            <wp:effectExtent l="0" t="0" r="2540" b="13335"/>
            <wp:docPr id="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pic:cNvPicPr>
                      <a:picLocks noChangeAspect="1"/>
                    </pic:cNvPicPr>
                  </pic:nvPicPr>
                  <pic:blipFill>
                    <a:blip r:embed="rId14"/>
                    <a:stretch>
                      <a:fillRect/>
                    </a:stretch>
                  </pic:blipFill>
                  <pic:spPr>
                    <a:xfrm>
                      <a:off x="0" y="0"/>
                      <a:ext cx="5941060" cy="2760345"/>
                    </a:xfrm>
                    <a:prstGeom prst="rect">
                      <a:avLst/>
                    </a:prstGeom>
                    <a:noFill/>
                    <a:ln>
                      <a:noFill/>
                    </a:ln>
                  </pic:spPr>
                </pic:pic>
              </a:graphicData>
            </a:graphic>
          </wp:inline>
        </w:drawing>
      </w:r>
    </w:p>
    <w:p>
      <w:pPr>
        <w:pStyle w:val="8"/>
        <w:keepNext w:val="0"/>
        <w:keepLines w:val="0"/>
        <w:widowControl/>
        <w:suppressLineNumbers w:val="0"/>
        <w:shd w:val="clear" w:fill="FFFFFF"/>
        <w:spacing w:before="0" w:beforeAutospacing="0" w:after="216" w:afterAutospacing="0" w:line="19" w:lineRule="atLeast"/>
        <w:ind w:left="720" w:leftChars="0" w:firstLine="720" w:firstLineChars="0"/>
        <w:jc w:val="both"/>
        <w:rPr>
          <w:rFonts w:hint="default" w:ascii="Times New Roman" w:hAnsi="Times New Roman" w:eastAsia="Segoe UI" w:cs="Times New Roman"/>
          <w:i w:val="0"/>
          <w:iCs w:val="0"/>
          <w:caps w:val="0"/>
          <w:color w:val="222C37"/>
          <w:spacing w:val="0"/>
          <w:sz w:val="26"/>
          <w:szCs w:val="26"/>
        </w:rPr>
      </w:pPr>
      <w:r>
        <w:rPr>
          <w:rFonts w:hint="default" w:ascii="Times New Roman" w:hAnsi="Times New Roman" w:eastAsia="Segoe UI" w:cs="Times New Roman"/>
          <w:i w:val="0"/>
          <w:iCs w:val="0"/>
          <w:caps w:val="0"/>
          <w:color w:val="222C37"/>
          <w:spacing w:val="0"/>
          <w:sz w:val="26"/>
          <w:szCs w:val="26"/>
          <w:shd w:val="clear" w:fill="FFFFFF"/>
        </w:rPr>
        <w:t>Về bản chất, ngôn ngữ Javascript không thực hiện những công việc ở server-side như đọc file, truy vấn database mà nó ủy quyền cho phần core thực hiện. Như phía trên đã giới thiệu, phần core được viết bởi C/C++.</w:t>
      </w:r>
    </w:p>
    <w:p>
      <w:pPr>
        <w:pStyle w:val="8"/>
        <w:keepNext w:val="0"/>
        <w:keepLines w:val="0"/>
        <w:widowControl/>
        <w:suppressLineNumbers w:val="0"/>
        <w:shd w:val="clear" w:fill="FFFFFF"/>
        <w:spacing w:before="0" w:beforeAutospacing="0" w:after="216" w:afterAutospacing="0" w:line="19" w:lineRule="atLeast"/>
        <w:ind w:left="720" w:leftChars="0" w:firstLine="720" w:firstLineChars="0"/>
        <w:jc w:val="both"/>
        <w:rPr>
          <w:rFonts w:hint="default" w:ascii="Times New Roman" w:hAnsi="Times New Roman" w:eastAsia="Segoe UI" w:cs="Times New Roman"/>
          <w:i w:val="0"/>
          <w:iCs w:val="0"/>
          <w:caps w:val="0"/>
          <w:color w:val="222C37"/>
          <w:spacing w:val="0"/>
          <w:kern w:val="0"/>
          <w:sz w:val="26"/>
          <w:szCs w:val="26"/>
          <w:shd w:val="clear" w:fill="FFFFFF"/>
          <w:lang w:val="en-US" w:eastAsia="zh-CN" w:bidi="ar"/>
        </w:rPr>
      </w:pPr>
      <w:r>
        <w:rPr>
          <w:rFonts w:hint="default" w:ascii="Times New Roman" w:hAnsi="Times New Roman" w:eastAsia="Segoe UI" w:cs="Times New Roman"/>
          <w:i w:val="0"/>
          <w:iCs w:val="0"/>
          <w:caps w:val="0"/>
          <w:color w:val="222C37"/>
          <w:spacing w:val="0"/>
          <w:sz w:val="26"/>
          <w:szCs w:val="26"/>
          <w:shd w:val="clear" w:fill="FFFFFF"/>
        </w:rPr>
        <w:t>Ở các ngôn ngữ thực hiện Back-end khác, thì sẽ áp dụng multi-thread có nghĩa mỗi request vào server sẽ thành 1 thread để xử lý request đó. Còn ở Node.js, nếu những xử lý cần block chương trình thì lại đẩy xuống Thread Pool thực hiện.</w:t>
      </w:r>
      <w:ins w:id="0">
        <w:r>
          <w:rPr>
            <w:rFonts w:hint="default" w:ascii="Times New Roman" w:hAnsi="Times New Roman" w:eastAsia="Segoe UI" w:cs="Times New Roman"/>
            <w:i w:val="0"/>
            <w:iCs w:val="0"/>
            <w:caps w:val="0"/>
            <w:color w:val="222C37"/>
            <w:spacing w:val="0"/>
            <w:kern w:val="0"/>
            <w:sz w:val="26"/>
            <w:szCs w:val="26"/>
            <w:shd w:val="clear" w:fill="FFFFFF"/>
            <w:lang w:val="en-US" w:eastAsia="zh-CN" w:bidi="ar"/>
          </w:rPr>
          <w:br w:type="textWrapping"/>
        </w:r>
      </w:ins>
    </w:p>
    <w:p>
      <w:pPr>
        <w:pStyle w:val="8"/>
        <w:keepNext w:val="0"/>
        <w:keepLines w:val="0"/>
        <w:widowControl/>
        <w:suppressLineNumbers w:val="0"/>
        <w:shd w:val="clear" w:fill="FFFFFF"/>
        <w:spacing w:before="0" w:beforeAutospacing="0" w:after="216" w:afterAutospacing="0" w:line="19" w:lineRule="atLeast"/>
        <w:jc w:val="both"/>
        <w:outlineLvl w:val="2"/>
        <w:rPr>
          <w:rFonts w:hint="default" w:ascii="Times New Roman" w:hAnsi="Times New Roman" w:eastAsia="Segoe UI" w:cs="Times New Roman"/>
          <w:i w:val="0"/>
          <w:iCs w:val="0"/>
          <w:caps w:val="0"/>
          <w:color w:val="222C37"/>
          <w:spacing w:val="0"/>
          <w:kern w:val="0"/>
          <w:sz w:val="26"/>
          <w:szCs w:val="26"/>
          <w:shd w:val="clear" w:fill="FFFFFF"/>
          <w:lang w:val="vi-VN" w:eastAsia="zh-CN" w:bidi="ar"/>
        </w:rPr>
      </w:pPr>
      <w:r>
        <w:rPr>
          <w:rFonts w:hint="default" w:ascii="Times New Roman" w:hAnsi="Times New Roman" w:eastAsia="Segoe UI" w:cs="Times New Roman"/>
          <w:i w:val="0"/>
          <w:iCs w:val="0"/>
          <w:caps w:val="0"/>
          <w:color w:val="222C37"/>
          <w:spacing w:val="0"/>
          <w:kern w:val="0"/>
          <w:sz w:val="26"/>
          <w:szCs w:val="26"/>
          <w:shd w:val="clear" w:fill="FFFFFF"/>
          <w:lang w:val="vi-VN" w:eastAsia="zh-CN" w:bidi="ar"/>
        </w:rPr>
        <w:tab/>
      </w:r>
      <w:bookmarkStart w:id="19" w:name="_Toc14900"/>
      <w:r>
        <w:rPr>
          <w:rFonts w:hint="default" w:ascii="Times New Roman" w:hAnsi="Times New Roman" w:eastAsia="Segoe UI" w:cs="Times New Roman"/>
          <w:b/>
          <w:bCs/>
          <w:i w:val="0"/>
          <w:iCs w:val="0"/>
          <w:caps w:val="0"/>
          <w:color w:val="222C37"/>
          <w:spacing w:val="0"/>
          <w:kern w:val="0"/>
          <w:sz w:val="26"/>
          <w:szCs w:val="26"/>
          <w:shd w:val="clear" w:fill="FFFFFF"/>
          <w:lang w:val="vi-VN" w:eastAsia="zh-CN" w:bidi="ar"/>
        </w:rPr>
        <w:t>1.2.3 Cấu trúc thư mục src</w:t>
      </w:r>
      <w:bookmarkEnd w:id="19"/>
    </w:p>
    <w:p>
      <w:pPr>
        <w:pStyle w:val="8"/>
        <w:keepNext w:val="0"/>
        <w:keepLines w:val="0"/>
        <w:widowControl/>
        <w:suppressLineNumbers w:val="0"/>
        <w:shd w:val="clear" w:fill="FFFFFF"/>
        <w:spacing w:before="0" w:beforeAutospacing="0" w:after="312" w:afterAutospacing="0"/>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057400" cy="4236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5"/>
                    <a:stretch>
                      <a:fillRect/>
                    </a:stretch>
                  </pic:blipFill>
                  <pic:spPr>
                    <a:xfrm>
                      <a:off x="0" y="0"/>
                      <a:ext cx="2057400" cy="4236720"/>
                    </a:xfrm>
                    <a:prstGeom prst="rect">
                      <a:avLst/>
                    </a:prstGeom>
                    <a:noFill/>
                    <a:ln>
                      <a:noFill/>
                    </a:ln>
                  </pic:spPr>
                </pic:pic>
              </a:graphicData>
            </a:graphic>
          </wp:inline>
        </w:drawing>
      </w:r>
    </w:p>
    <w:p>
      <w:pPr>
        <w:pStyle w:val="8"/>
        <w:keepNext w:val="0"/>
        <w:keepLines w:val="0"/>
        <w:widowControl/>
        <w:suppressLineNumbers w:val="0"/>
        <w:shd w:val="clear" w:fill="FFFFFF"/>
        <w:spacing w:before="0" w:beforeAutospacing="0" w:after="312" w:afterAutospacing="0"/>
        <w:rPr>
          <w:rFonts w:hint="default" w:ascii="Times New Roman" w:hAnsi="Times New Roman" w:cs="Times New Roman"/>
          <w:sz w:val="26"/>
          <w:szCs w:val="26"/>
        </w:rPr>
      </w:pPr>
    </w:p>
    <w:p>
      <w:pPr>
        <w:pStyle w:val="8"/>
        <w:keepNext w:val="0"/>
        <w:keepLines w:val="0"/>
        <w:widowControl/>
        <w:suppressLineNumbers w:val="0"/>
        <w:shd w:val="clear" w:fill="FFFFFF"/>
        <w:spacing w:before="0" w:beforeAutospacing="0" w:after="312" w:afterAutospacing="0"/>
        <w:rPr>
          <w:rFonts w:hint="default" w:ascii="Times New Roman" w:hAnsi="Times New Roman" w:cs="Times New Roman"/>
          <w:sz w:val="26"/>
          <w:szCs w:val="26"/>
        </w:rPr>
      </w:pPr>
    </w:p>
    <w:p>
      <w:pPr>
        <w:pStyle w:val="8"/>
        <w:keepNext w:val="0"/>
        <w:keepLines w:val="0"/>
        <w:widowControl/>
        <w:suppressLineNumbers w:val="0"/>
        <w:shd w:val="clear" w:fill="FFFFFF"/>
        <w:spacing w:before="0" w:beforeAutospacing="0" w:after="312" w:afterAutospacing="0"/>
        <w:rPr>
          <w:rFonts w:hint="default" w:ascii="Times New Roman" w:hAnsi="Times New Roman" w:cs="Times New Roman"/>
          <w:sz w:val="26"/>
          <w:szCs w:val="26"/>
        </w:rPr>
      </w:pPr>
    </w:p>
    <w:p>
      <w:pPr>
        <w:pStyle w:val="8"/>
        <w:keepNext w:val="0"/>
        <w:keepLines w:val="0"/>
        <w:widowControl/>
        <w:suppressLineNumbers w:val="0"/>
        <w:shd w:val="clear" w:fill="FFFFFF"/>
        <w:spacing w:before="0" w:beforeAutospacing="0" w:after="312" w:afterAutospacing="0"/>
        <w:rPr>
          <w:rFonts w:hint="default" w:ascii="Times New Roman" w:hAnsi="Times New Roman" w:cs="Times New Roman"/>
          <w:sz w:val="26"/>
          <w:szCs w:val="26"/>
        </w:rPr>
      </w:pPr>
    </w:p>
    <w:p>
      <w:pPr>
        <w:pStyle w:val="8"/>
        <w:keepNext w:val="0"/>
        <w:keepLines w:val="0"/>
        <w:widowControl/>
        <w:suppressLineNumbers w:val="0"/>
        <w:shd w:val="clear" w:fill="FFFFFF"/>
        <w:spacing w:before="0" w:beforeAutospacing="0" w:after="312" w:afterAutospacing="0"/>
        <w:rPr>
          <w:rFonts w:hint="default" w:ascii="Times New Roman" w:hAnsi="Times New Roman" w:cs="Times New Roman"/>
          <w:sz w:val="26"/>
          <w:szCs w:val="26"/>
        </w:rPr>
      </w:pPr>
    </w:p>
    <w:p>
      <w:pPr>
        <w:pStyle w:val="8"/>
        <w:keepNext w:val="0"/>
        <w:keepLines w:val="0"/>
        <w:widowControl/>
        <w:suppressLineNumbers w:val="0"/>
        <w:shd w:val="clear" w:fill="FFFFFF"/>
        <w:spacing w:before="0" w:beforeAutospacing="0" w:after="312" w:afterAutospacing="0"/>
        <w:rPr>
          <w:rFonts w:hint="default" w:ascii="Times New Roman" w:hAnsi="Times New Roman" w:cs="Times New Roman"/>
          <w:sz w:val="26"/>
          <w:szCs w:val="26"/>
        </w:rPr>
      </w:pPr>
    </w:p>
    <w:p>
      <w:pPr>
        <w:pStyle w:val="8"/>
        <w:keepNext w:val="0"/>
        <w:keepLines w:val="0"/>
        <w:widowControl/>
        <w:suppressLineNumbers w:val="0"/>
        <w:shd w:val="clear" w:fill="FFFFFF"/>
        <w:spacing w:before="0" w:beforeAutospacing="0" w:after="312" w:afterAutospacing="0"/>
        <w:rPr>
          <w:rFonts w:hint="default" w:ascii="Times New Roman" w:hAnsi="Times New Roman" w:cs="Times New Roman"/>
          <w:sz w:val="26"/>
          <w:szCs w:val="26"/>
          <w:lang w:val="vi-VN"/>
        </w:rPr>
      </w:pPr>
    </w:p>
    <w:p>
      <w:pPr>
        <w:keepNext w:val="0"/>
        <w:keepLines w:val="0"/>
        <w:widowControl/>
        <w:suppressLineNumbers w:val="0"/>
        <w:jc w:val="left"/>
        <w:rPr>
          <w:rFonts w:hint="default" w:ascii="Times New Roman" w:hAnsi="Times New Roman" w:eastAsia="SimSun" w:cs="Times New Roman"/>
          <w:b w:val="0"/>
          <w:bCs w:val="0"/>
          <w:color w:val="000000"/>
          <w:kern w:val="0"/>
          <w:sz w:val="26"/>
          <w:szCs w:val="26"/>
          <w:lang w:val="vi-VN" w:eastAsia="zh-CN" w:bidi="ar"/>
        </w:rPr>
      </w:pPr>
    </w:p>
    <w:p>
      <w:pPr>
        <w:keepNext w:val="0"/>
        <w:keepLines w:val="0"/>
        <w:widowControl/>
        <w:suppressLineNumbers w:val="0"/>
        <w:jc w:val="left"/>
        <w:rPr>
          <w:rFonts w:hint="default" w:ascii="Times New Roman" w:hAnsi="Times New Roman" w:eastAsia="TimesNewRomanPS-BoldMT" w:cs="Times New Roman"/>
          <w:b/>
          <w:bCs/>
          <w:color w:val="000000"/>
          <w:kern w:val="0"/>
          <w:sz w:val="26"/>
          <w:szCs w:val="26"/>
          <w:lang w:val="en-US" w:eastAsia="zh-CN" w:bidi="ar"/>
        </w:rPr>
      </w:pPr>
    </w:p>
    <w:p>
      <w:pPr>
        <w:keepNext w:val="0"/>
        <w:keepLines w:val="0"/>
        <w:widowControl/>
        <w:numPr>
          <w:ilvl w:val="0"/>
          <w:numId w:val="0"/>
        </w:numPr>
        <w:suppressLineNumbers w:val="0"/>
        <w:tabs>
          <w:tab w:val="left" w:pos="720"/>
        </w:tabs>
        <w:spacing w:before="0" w:beforeAutospacing="1" w:after="105" w:afterAutospacing="0"/>
        <w:jc w:val="left"/>
        <w:rPr>
          <w:rFonts w:hint="default" w:ascii="Times New Roman" w:hAnsi="Times New Roman" w:cs="Times New Roman"/>
          <w:sz w:val="26"/>
          <w:szCs w:val="26"/>
          <w:lang w:val="vi-VN"/>
        </w:rPr>
      </w:pPr>
    </w:p>
    <w:p>
      <w:pPr>
        <w:keepNext w:val="0"/>
        <w:keepLines w:val="0"/>
        <w:widowControl/>
        <w:numPr>
          <w:ilvl w:val="0"/>
          <w:numId w:val="0"/>
        </w:numPr>
        <w:suppressLineNumbers w:val="0"/>
        <w:tabs>
          <w:tab w:val="left" w:pos="720"/>
        </w:tabs>
        <w:spacing w:before="0" w:beforeAutospacing="1" w:after="105" w:afterAutospacing="0"/>
        <w:ind w:left="780" w:leftChars="0"/>
        <w:jc w:val="left"/>
        <w:rPr>
          <w:rFonts w:hint="default" w:ascii="Times New Roman" w:hAnsi="Times New Roman" w:cs="Times New Roman"/>
          <w:sz w:val="26"/>
          <w:szCs w:val="26"/>
          <w:lang w:val="vi-VN"/>
        </w:rPr>
      </w:pPr>
    </w:p>
    <w:p>
      <w:pPr>
        <w:keepNext w:val="0"/>
        <w:keepLines w:val="0"/>
        <w:widowControl/>
        <w:suppressLineNumbers w:val="0"/>
        <w:jc w:val="center"/>
        <w:outlineLvl w:val="0"/>
        <w:rPr>
          <w:rFonts w:hint="default" w:ascii="Times New Roman" w:hAnsi="Times New Roman" w:eastAsia="TimesNewRomanPS-BoldMT" w:cs="Times New Roman"/>
          <w:b/>
          <w:bCs/>
          <w:color w:val="000000"/>
          <w:kern w:val="0"/>
          <w:sz w:val="26"/>
          <w:szCs w:val="26"/>
          <w:lang w:val="en-US" w:eastAsia="zh-CN" w:bidi="ar"/>
        </w:rPr>
      </w:pPr>
      <w:bookmarkStart w:id="20" w:name="_Toc3316"/>
      <w:r>
        <w:rPr>
          <w:rFonts w:hint="default" w:ascii="Times New Roman" w:hAnsi="Times New Roman" w:eastAsia="TimesNewRomanPS-BoldMT" w:cs="Times New Roman"/>
          <w:b/>
          <w:bCs/>
          <w:color w:val="000000"/>
          <w:kern w:val="0"/>
          <w:sz w:val="26"/>
          <w:szCs w:val="26"/>
          <w:lang w:val="en-US" w:eastAsia="zh-CN" w:bidi="ar"/>
        </w:rPr>
        <w:t>CHƯƠNG 2: PHÂN TÍCH HỆ THỐNG ĐẶT LỊCH KHÁM BỆNH</w:t>
      </w:r>
      <w:bookmarkEnd w:id="20"/>
    </w:p>
    <w:p>
      <w:pPr>
        <w:keepNext w:val="0"/>
        <w:keepLines w:val="0"/>
        <w:widowControl/>
        <w:suppressLineNumbers w:val="0"/>
        <w:jc w:val="center"/>
        <w:outlineLvl w:val="9"/>
        <w:rPr>
          <w:rFonts w:hint="default" w:ascii="Times New Roman" w:hAnsi="Times New Roman" w:eastAsia="TimesNewRomanPS-BoldMT" w:cs="Times New Roman"/>
          <w:b/>
          <w:bCs/>
          <w:color w:val="000000"/>
          <w:kern w:val="0"/>
          <w:sz w:val="26"/>
          <w:szCs w:val="26"/>
          <w:lang w:val="vi-VN" w:eastAsia="zh-CN" w:bidi="ar"/>
        </w:rPr>
      </w:pPr>
    </w:p>
    <w:p>
      <w:pPr>
        <w:keepNext w:val="0"/>
        <w:keepLines w:val="0"/>
        <w:widowControl/>
        <w:suppressLineNumbers w:val="0"/>
        <w:jc w:val="left"/>
        <w:outlineLvl w:val="1"/>
        <w:rPr>
          <w:rFonts w:hint="default" w:ascii="Times New Roman" w:hAnsi="Times New Roman" w:cs="Times New Roman"/>
          <w:sz w:val="26"/>
          <w:szCs w:val="26"/>
        </w:rPr>
      </w:pPr>
      <w:bookmarkStart w:id="21" w:name="_Toc3307"/>
      <w:r>
        <w:rPr>
          <w:rFonts w:hint="default" w:ascii="Times New Roman" w:hAnsi="Times New Roman" w:eastAsia="TimesNewRomanPS-BoldMT" w:cs="Times New Roman"/>
          <w:b/>
          <w:bCs/>
          <w:color w:val="000000"/>
          <w:kern w:val="0"/>
          <w:sz w:val="26"/>
          <w:szCs w:val="26"/>
          <w:lang w:val="en-US" w:eastAsia="zh-CN" w:bidi="ar"/>
        </w:rPr>
        <w:t>2.1.Khảo sát</w:t>
      </w:r>
      <w:bookmarkEnd w:id="21"/>
      <w:r>
        <w:rPr>
          <w:rFonts w:hint="default" w:ascii="Times New Roman" w:hAnsi="Times New Roman" w:eastAsia="TimesNewRomanPS-BoldMT" w:cs="Times New Roman"/>
          <w:b/>
          <w:bCs/>
          <w:color w:val="000000"/>
          <w:kern w:val="0"/>
          <w:sz w:val="26"/>
          <w:szCs w:val="26"/>
          <w:lang w:val="en-US" w:eastAsia="zh-CN" w:bidi="ar"/>
        </w:rPr>
        <w:t xml:space="preserve">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Để có được một trang web đảm bảo chất lượng và hoàn thiện em đã thực hiện khảo sát và tham khảo một số trang web đặt lịch khám bệnh khác để từ đó giúp cho em trong việc hoàn thiện sản phẩm của mình tốt hơn.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Các trang web tham khảo: umc.medpro.com.vn, bookingcare.vn,</w:t>
      </w:r>
      <w:r>
        <w:rPr>
          <w:rFonts w:hint="default" w:ascii="Times New Roman" w:hAnsi="Times New Roman" w:eastAsia="SimSun" w:cs="Times New Roman"/>
          <w:color w:val="000000"/>
          <w:kern w:val="0"/>
          <w:sz w:val="26"/>
          <w:szCs w:val="26"/>
          <w:lang w:val="vi-VN" w:eastAsia="zh-CN" w:bidi="ar"/>
        </w:rPr>
        <w:t xml:space="preserve"> </w:t>
      </w:r>
      <w:r>
        <w:rPr>
          <w:rFonts w:hint="default" w:ascii="Times New Roman" w:hAnsi="Times New Roman" w:eastAsia="SimSun" w:cs="Times New Roman"/>
          <w:color w:val="000000"/>
          <w:kern w:val="0"/>
          <w:sz w:val="26"/>
          <w:szCs w:val="26"/>
          <w:lang w:val="en-US" w:eastAsia="zh-CN" w:bidi="ar"/>
        </w:rPr>
        <w:t>youmed.vn</w:t>
      </w:r>
      <w:r>
        <w:rPr>
          <w:rFonts w:hint="default" w:ascii="Times New Roman" w:hAnsi="Times New Roman" w:eastAsia="SimSun" w:cs="Times New Roman"/>
          <w:color w:val="000000"/>
          <w:kern w:val="0"/>
          <w:sz w:val="26"/>
          <w:szCs w:val="26"/>
          <w:lang w:val="vi-VN" w:eastAsia="zh-CN" w:bidi="ar"/>
        </w:rPr>
        <w:t>, booking doctor.vn ,</w:t>
      </w:r>
      <w:r>
        <w:rPr>
          <w:rFonts w:hint="default" w:ascii="Times New Roman" w:hAnsi="Times New Roman" w:eastAsia="SimSun" w:cs="Times New Roman"/>
          <w:color w:val="000000"/>
          <w:kern w:val="0"/>
          <w:sz w:val="26"/>
          <w:szCs w:val="26"/>
          <w:lang w:val="en-US" w:eastAsia="zh-CN" w:bidi="ar"/>
        </w:rPr>
        <w:t xml:space="preserve">…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Về mặt tổng thể một trang đặt lịch khám bệnh cần đảm bảo những chức năng cơ bản sau: </w:t>
      </w:r>
    </w:p>
    <w:p>
      <w:pPr>
        <w:keepNext w:val="0"/>
        <w:keepLines w:val="0"/>
        <w:widowControl/>
        <w:numPr>
          <w:ilvl w:val="0"/>
          <w:numId w:val="4"/>
        </w:numPr>
        <w:suppressLineNumbers w:val="0"/>
        <w:ind w:left="1260" w:leftChars="0" w:hanging="4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Giới thiệu về bệnh viện </w:t>
      </w:r>
    </w:p>
    <w:p>
      <w:pPr>
        <w:keepNext w:val="0"/>
        <w:keepLines w:val="0"/>
        <w:widowControl/>
        <w:numPr>
          <w:ilvl w:val="0"/>
          <w:numId w:val="4"/>
        </w:numPr>
        <w:suppressLineNumbers w:val="0"/>
        <w:ind w:left="1260" w:leftChars="0" w:hanging="4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Giới thiệu thông tin về website. </w:t>
      </w:r>
    </w:p>
    <w:p>
      <w:pPr>
        <w:keepNext w:val="0"/>
        <w:keepLines w:val="0"/>
        <w:widowControl/>
        <w:numPr>
          <w:ilvl w:val="0"/>
          <w:numId w:val="4"/>
        </w:numPr>
        <w:suppressLineNumbers w:val="0"/>
        <w:ind w:left="1260" w:leftChars="0" w:hanging="4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Các thông tin cơ bản về nội dung website và các điều lệ. </w:t>
      </w:r>
    </w:p>
    <w:p>
      <w:pPr>
        <w:keepNext w:val="0"/>
        <w:keepLines w:val="0"/>
        <w:widowControl/>
        <w:numPr>
          <w:ilvl w:val="0"/>
          <w:numId w:val="4"/>
        </w:numPr>
        <w:suppressLineNumbers w:val="0"/>
        <w:ind w:left="1260" w:leftChars="0" w:hanging="4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Thông tin bác sĩ. </w:t>
      </w:r>
    </w:p>
    <w:p>
      <w:pPr>
        <w:keepNext w:val="0"/>
        <w:keepLines w:val="0"/>
        <w:widowControl/>
        <w:numPr>
          <w:ilvl w:val="0"/>
          <w:numId w:val="4"/>
        </w:numPr>
        <w:suppressLineNumbers w:val="0"/>
        <w:ind w:left="1260" w:leftChars="0" w:hanging="4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Thông tin chi tiết về các bác sĩ. </w:t>
      </w:r>
    </w:p>
    <w:p>
      <w:pPr>
        <w:keepNext w:val="0"/>
        <w:keepLines w:val="0"/>
        <w:widowControl/>
        <w:numPr>
          <w:ilvl w:val="0"/>
          <w:numId w:val="4"/>
        </w:numPr>
        <w:suppressLineNumbers w:val="0"/>
        <w:ind w:left="1260" w:leftChars="0" w:hanging="4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Giá bán khám bệnh theo từng bác sĩ, thông tin chi tiết. </w:t>
      </w:r>
    </w:p>
    <w:p>
      <w:pPr>
        <w:keepNext w:val="0"/>
        <w:keepLines w:val="0"/>
        <w:widowControl/>
        <w:numPr>
          <w:ilvl w:val="0"/>
          <w:numId w:val="4"/>
        </w:numPr>
        <w:suppressLineNumbers w:val="0"/>
        <w:ind w:left="1260" w:leftChars="0" w:hanging="4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Thông tin chuyên khoa. </w:t>
      </w:r>
    </w:p>
    <w:p>
      <w:pPr>
        <w:keepNext w:val="0"/>
        <w:keepLines w:val="0"/>
        <w:widowControl/>
        <w:numPr>
          <w:ilvl w:val="0"/>
          <w:numId w:val="4"/>
        </w:numPr>
        <w:suppressLineNumbers w:val="0"/>
        <w:ind w:left="1260" w:leftChars="0" w:hanging="4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Thông tin chi tiết về các chuyên khoa. </w:t>
      </w:r>
    </w:p>
    <w:p>
      <w:pPr>
        <w:keepNext w:val="0"/>
        <w:keepLines w:val="0"/>
        <w:widowControl/>
        <w:numPr>
          <w:ilvl w:val="0"/>
          <w:numId w:val="4"/>
        </w:numPr>
        <w:suppressLineNumbers w:val="0"/>
        <w:ind w:left="1260" w:leftChars="0" w:hanging="4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Bác sĩ trong chuyên khoa. </w:t>
      </w:r>
    </w:p>
    <w:p>
      <w:pPr>
        <w:keepNext w:val="0"/>
        <w:keepLines w:val="0"/>
        <w:widowControl/>
        <w:numPr>
          <w:ilvl w:val="0"/>
          <w:numId w:val="4"/>
        </w:numPr>
        <w:suppressLineNumbers w:val="0"/>
        <w:ind w:left="1260" w:leftChars="0" w:hanging="4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Trợ giúp. </w:t>
      </w:r>
    </w:p>
    <w:p>
      <w:pPr>
        <w:keepNext w:val="0"/>
        <w:keepLines w:val="0"/>
        <w:widowControl/>
        <w:numPr>
          <w:ilvl w:val="0"/>
          <w:numId w:val="4"/>
        </w:numPr>
        <w:suppressLineNumbers w:val="0"/>
        <w:ind w:left="1260" w:leftChars="0" w:hanging="4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Cách đặt lịch. </w:t>
      </w:r>
    </w:p>
    <w:p>
      <w:pPr>
        <w:keepNext w:val="0"/>
        <w:keepLines w:val="0"/>
        <w:widowControl/>
        <w:numPr>
          <w:ilvl w:val="0"/>
          <w:numId w:val="4"/>
        </w:numPr>
        <w:suppressLineNumbers w:val="0"/>
        <w:ind w:left="1260" w:leftChars="0" w:hanging="4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Tìm kiếm </w:t>
      </w:r>
      <w:r>
        <w:rPr>
          <w:rFonts w:hint="default" w:ascii="Times New Roman" w:hAnsi="Times New Roman" w:eastAsia="SimSun" w:cs="Times New Roman"/>
          <w:color w:val="000000"/>
          <w:kern w:val="0"/>
          <w:sz w:val="26"/>
          <w:szCs w:val="26"/>
          <w:lang w:val="vi-VN" w:eastAsia="zh-CN" w:bidi="ar"/>
        </w:rPr>
        <w:t>chuyên khoa</w:t>
      </w:r>
      <w:r>
        <w:rPr>
          <w:rFonts w:hint="default" w:ascii="Times New Roman" w:hAnsi="Times New Roman" w:eastAsia="SimSun" w:cs="Times New Roman"/>
          <w:color w:val="000000"/>
          <w:kern w:val="0"/>
          <w:sz w:val="26"/>
          <w:szCs w:val="26"/>
          <w:lang w:val="en-US" w:eastAsia="zh-CN" w:bidi="ar"/>
        </w:rPr>
        <w:t xml:space="preserve">. </w:t>
      </w:r>
    </w:p>
    <w:p>
      <w:pPr>
        <w:keepNext w:val="0"/>
        <w:keepLines w:val="0"/>
        <w:widowControl/>
        <w:numPr>
          <w:ilvl w:val="0"/>
          <w:numId w:val="4"/>
        </w:numPr>
        <w:suppressLineNumbers w:val="0"/>
        <w:ind w:left="1260" w:leftChars="0" w:hanging="4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Lịch đã đặt.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TimesNewRomanPS-BoldMT" w:cs="Times New Roman"/>
          <w:b/>
          <w:bCs/>
          <w:color w:val="000000"/>
          <w:kern w:val="0"/>
          <w:sz w:val="26"/>
          <w:szCs w:val="26"/>
          <w:lang w:val="en-US" w:eastAsia="zh-CN" w:bidi="ar"/>
        </w:rPr>
        <w:t xml:space="preserve">Kết luận: </w:t>
      </w:r>
      <w:r>
        <w:rPr>
          <w:rFonts w:hint="default" w:ascii="Times New Roman" w:hAnsi="Times New Roman" w:eastAsia="SimSun" w:cs="Times New Roman"/>
          <w:color w:val="000000"/>
          <w:kern w:val="0"/>
          <w:sz w:val="26"/>
          <w:szCs w:val="26"/>
          <w:lang w:val="en-US" w:eastAsia="zh-CN" w:bidi="ar"/>
        </w:rPr>
        <w:t xml:space="preserve">Từ việc tham khảo các trang web trên đã giúp cho em định hình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en-US" w:eastAsia="zh-CN" w:bidi="ar"/>
        </w:rPr>
        <w:t xml:space="preserve">được cấu trúc cơ bản của một trang web đặt lịch online. Những chức năng về bác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en-US" w:eastAsia="zh-CN" w:bidi="ar"/>
        </w:rPr>
        <w:t xml:space="preserve">sĩ, phương thức đặt lịch..., ngoài ra một trang đặt lịch phải có giao diện dễ nhìn,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en-US" w:eastAsia="zh-CN" w:bidi="ar"/>
        </w:rPr>
        <w:t xml:space="preserve">thân thiện với người dùng, đơn giản nhưng đầy đủ tính năng để tiết kiệm chi phí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en-US" w:eastAsia="zh-CN" w:bidi="ar"/>
        </w:rPr>
        <w:t>về thời gian và kinh phí đi lại.</w:t>
      </w:r>
    </w:p>
    <w:p>
      <w:pPr>
        <w:pStyle w:val="13"/>
        <w:numPr>
          <w:ilvl w:val="0"/>
          <w:numId w:val="0"/>
        </w:numPr>
        <w:shd w:val="clear" w:color="auto" w:fill="FFFFFF"/>
        <w:wordWrap w:val="0"/>
        <w:spacing w:after="408" w:line="240" w:lineRule="auto"/>
        <w:jc w:val="both"/>
        <w:rPr>
          <w:rFonts w:hint="default" w:ascii="Times New Roman" w:hAnsi="Times New Roman" w:eastAsia="Times New Roman" w:cs="Times New Roman"/>
          <w:b/>
          <w:bCs/>
          <w:sz w:val="26"/>
          <w:szCs w:val="26"/>
          <w:lang w:val="vi-VN"/>
        </w:rPr>
      </w:pPr>
    </w:p>
    <w:p>
      <w:pPr>
        <w:keepNext w:val="0"/>
        <w:keepLines w:val="0"/>
        <w:widowControl/>
        <w:suppressLineNumbers w:val="0"/>
        <w:jc w:val="left"/>
        <w:outlineLvl w:val="1"/>
        <w:rPr>
          <w:rFonts w:hint="default" w:ascii="Times New Roman" w:hAnsi="Times New Roman" w:cs="Times New Roman"/>
          <w:sz w:val="26"/>
          <w:szCs w:val="26"/>
        </w:rPr>
      </w:pPr>
      <w:bookmarkStart w:id="22" w:name="_Toc12494"/>
      <w:r>
        <w:rPr>
          <w:rFonts w:hint="default" w:ascii="Times New Roman" w:hAnsi="Times New Roman" w:eastAsia="TimesNewRomanPS-BoldMT" w:cs="Times New Roman"/>
          <w:b/>
          <w:bCs/>
          <w:color w:val="000000"/>
          <w:kern w:val="0"/>
          <w:sz w:val="26"/>
          <w:szCs w:val="26"/>
          <w:lang w:val="en-US" w:eastAsia="zh-CN" w:bidi="ar"/>
        </w:rPr>
        <w:t>2.2.Phân tích hệ thống</w:t>
      </w:r>
      <w:bookmarkEnd w:id="22"/>
      <w:r>
        <w:rPr>
          <w:rFonts w:hint="default" w:ascii="Times New Roman" w:hAnsi="Times New Roman" w:eastAsia="TimesNewRomanPS-BoldMT" w:cs="Times New Roman"/>
          <w:b/>
          <w:bCs/>
          <w:color w:val="000000"/>
          <w:kern w:val="0"/>
          <w:sz w:val="26"/>
          <w:szCs w:val="26"/>
          <w:lang w:val="en-US" w:eastAsia="zh-CN" w:bidi="ar"/>
        </w:rPr>
        <w:t xml:space="preserve"> </w:t>
      </w:r>
    </w:p>
    <w:p>
      <w:pPr>
        <w:keepNext w:val="0"/>
        <w:keepLines w:val="0"/>
        <w:widowControl/>
        <w:suppressLineNumbers w:val="0"/>
        <w:ind w:firstLine="720" w:firstLineChars="0"/>
        <w:jc w:val="left"/>
        <w:outlineLvl w:val="2"/>
        <w:rPr>
          <w:rFonts w:hint="default" w:ascii="Times New Roman" w:hAnsi="Times New Roman" w:cs="Times New Roman"/>
          <w:sz w:val="26"/>
          <w:szCs w:val="26"/>
        </w:rPr>
      </w:pPr>
      <w:bookmarkStart w:id="23" w:name="_Toc29824"/>
      <w:r>
        <w:rPr>
          <w:rFonts w:hint="default" w:ascii="Times New Roman" w:hAnsi="Times New Roman" w:eastAsia="TimesNewRomanPS-BoldMT" w:cs="Times New Roman"/>
          <w:b/>
          <w:bCs/>
          <w:color w:val="000000"/>
          <w:kern w:val="0"/>
          <w:sz w:val="26"/>
          <w:szCs w:val="26"/>
          <w:lang w:val="en-US" w:eastAsia="zh-CN" w:bidi="ar"/>
        </w:rPr>
        <w:t>2.2.1 Đặc tả hệ thống</w:t>
      </w:r>
      <w:bookmarkEnd w:id="23"/>
      <w:r>
        <w:rPr>
          <w:rFonts w:hint="default" w:ascii="Times New Roman" w:hAnsi="Times New Roman" w:eastAsia="TimesNewRomanPS-BoldMT" w:cs="Times New Roman"/>
          <w:b/>
          <w:bCs/>
          <w:color w:val="000000"/>
          <w:kern w:val="0"/>
          <w:sz w:val="26"/>
          <w:szCs w:val="26"/>
          <w:lang w:val="en-US" w:eastAsia="zh-CN" w:bidi="ar"/>
        </w:rPr>
        <w:t xml:space="preserve">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BookingCare là nền tảng đặt lịch khám giúp bệnh nhân dễ dàng lựa chọn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đúng bác sĩ từ mạng lưới bác sĩ chuyên khoa giỏi, với thông tin đã xác thực và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đặt lịch nhanh chóng.</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Cung cấp nội dung hướng dẫn giúp bệnh nhân dễ dàng lựa chọn bác sĩ phù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hợp với vấn đề của mình để đạt hiệu quả cao trong quá trình khám và chữa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bệnh.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Đặc biệt hệ thống còn tiếp nhận và phản hồi các ý kiến đóng góp của bệnh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nhân đã từng tham gia khám chữa bệnh trực tuyến để đóng góp và tăng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thêm thông tin tham khảo dành cho các bệnh nhân khác để lựa chọn bác sĩ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phù hợp với mình. Việc lựa chọn bác sĩ đúng với tình trạng bệnh của mỗi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người là cực kỳ quan trọng giúp bệnh nhân an tâm trong quá trình chữa trị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bệnh.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Hệ thống đặt lịch khám chữa bệnh là hệ thống đặt lịch trực tuyến giúp người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bệnh dễ dàng lựa chọn bác sĩ chuyên khoa giỏi phù hợp. Với thông tin chính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xác người bệnh dễ dàng tìm hiểu được thông tin tình trạng bệnh của mình. Hơn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nữa, ứng dụng còn cung cấp cho người dùng giá cả dịch vụ, thông tin bác sĩ rõ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ràng, tiết kiệm thời gian và chi phí đi lại. Không chỉ tập trung vào tiện ích hay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giảm thiểu thời gian chờ khám, hệ thống áp dụng công nghệ kỹ thuật cao tiên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tiến giúp bệnh nhân dễ dàng lựa chọn bác sĩ, cơ sở y tế phù hợp với vấn đề bệnh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tật của mình để đi khám chữa bệnh nâng cao hiệu quả khám chữa bệnh, tiết kiệm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thời gian chi phí khám chữa bệnh. </w:t>
      </w:r>
    </w:p>
    <w:p>
      <w:pPr>
        <w:keepNext w:val="0"/>
        <w:keepLines w:val="0"/>
        <w:widowControl/>
        <w:suppressLineNumbers w:val="0"/>
        <w:ind w:firstLine="720" w:firstLineChars="0"/>
        <w:jc w:val="left"/>
        <w:outlineLvl w:val="2"/>
        <w:rPr>
          <w:rFonts w:hint="default" w:ascii="Times New Roman" w:hAnsi="Times New Roman" w:cs="Times New Roman"/>
          <w:sz w:val="26"/>
          <w:szCs w:val="26"/>
        </w:rPr>
      </w:pPr>
      <w:bookmarkStart w:id="24" w:name="_Toc2890"/>
      <w:r>
        <w:rPr>
          <w:rFonts w:hint="default" w:ascii="Times New Roman" w:hAnsi="Times New Roman" w:eastAsia="TimesNewRomanPS-BoldMT" w:cs="Times New Roman"/>
          <w:b/>
          <w:bCs/>
          <w:color w:val="000000"/>
          <w:kern w:val="0"/>
          <w:sz w:val="26"/>
          <w:szCs w:val="26"/>
          <w:lang w:val="en-US" w:eastAsia="zh-CN" w:bidi="ar"/>
        </w:rPr>
        <w:t>2.2.2 Yêu cầu chức năng</w:t>
      </w:r>
      <w:bookmarkEnd w:id="24"/>
      <w:r>
        <w:rPr>
          <w:rFonts w:hint="default" w:ascii="Times New Roman" w:hAnsi="Times New Roman" w:eastAsia="TimesNewRomanPS-BoldMT" w:cs="Times New Roman"/>
          <w:b/>
          <w:bCs/>
          <w:color w:val="000000"/>
          <w:kern w:val="0"/>
          <w:sz w:val="26"/>
          <w:szCs w:val="26"/>
          <w:lang w:val="en-US" w:eastAsia="zh-CN" w:bidi="ar"/>
        </w:rPr>
        <w:t xml:space="preserve">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Website phải có đầy đủ các chức năng dành cho bệnh nhân, bác sĩ, admin.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Các chức năng dành cho bệnh nhân: </w:t>
      </w:r>
      <w:r>
        <w:rPr>
          <w:rFonts w:hint="default" w:ascii="Times New Roman" w:hAnsi="Times New Roman" w:eastAsia="SimSun" w:cs="Times New Roman"/>
          <w:color w:val="000000"/>
          <w:kern w:val="0"/>
          <w:sz w:val="26"/>
          <w:szCs w:val="26"/>
          <w:lang w:val="vi-VN" w:eastAsia="zh-CN" w:bidi="ar"/>
        </w:rPr>
        <w:t>Đ</w:t>
      </w:r>
      <w:r>
        <w:rPr>
          <w:rFonts w:hint="default" w:ascii="Times New Roman" w:hAnsi="Times New Roman" w:eastAsia="SimSun" w:cs="Times New Roman"/>
          <w:color w:val="000000"/>
          <w:kern w:val="0"/>
          <w:sz w:val="26"/>
          <w:szCs w:val="26"/>
          <w:lang w:val="en-US" w:eastAsia="zh-CN" w:bidi="ar"/>
        </w:rPr>
        <w:t>ặt lịch</w:t>
      </w:r>
      <w:r>
        <w:rPr>
          <w:rFonts w:hint="default" w:ascii="Times New Roman" w:hAnsi="Times New Roman" w:eastAsia="SimSun" w:cs="Times New Roman"/>
          <w:color w:val="000000"/>
          <w:kern w:val="0"/>
          <w:sz w:val="26"/>
          <w:szCs w:val="26"/>
          <w:lang w:val="vi-VN" w:eastAsia="zh-CN" w:bidi="ar"/>
        </w:rPr>
        <w:t>, xem thông tin bác sĩ</w:t>
      </w:r>
      <w:r>
        <w:rPr>
          <w:rFonts w:hint="default" w:ascii="Times New Roman" w:hAnsi="Times New Roman" w:eastAsia="SimSun" w:cs="Times New Roman"/>
          <w:color w:val="000000"/>
          <w:kern w:val="0"/>
          <w:sz w:val="26"/>
          <w:szCs w:val="26"/>
          <w:lang w:val="en-US" w:eastAsia="zh-CN" w:bidi="ar"/>
        </w:rPr>
        <w:t xml:space="preserve">, tìm kiếm bác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en-US" w:eastAsia="zh-CN" w:bidi="ar"/>
        </w:rPr>
        <w:t>sĩ, tìm kiếm theo chuyên khoa</w:t>
      </w:r>
      <w:r>
        <w:rPr>
          <w:rFonts w:hint="default" w:ascii="Times New Roman" w:hAnsi="Times New Roman" w:eastAsia="SimSun" w:cs="Times New Roman"/>
          <w:color w:val="000000"/>
          <w:kern w:val="0"/>
          <w:sz w:val="26"/>
          <w:szCs w:val="26"/>
          <w:lang w:val="vi-VN" w:eastAsia="zh-CN" w:bidi="ar"/>
        </w:rPr>
        <w:t>, tìm kiếm cơ sở y tế</w:t>
      </w:r>
      <w:r>
        <w:rPr>
          <w:rFonts w:hint="default" w:ascii="Times New Roman" w:hAnsi="Times New Roman" w:eastAsia="SimSun" w:cs="Times New Roman"/>
          <w:color w:val="000000"/>
          <w:kern w:val="0"/>
          <w:sz w:val="26"/>
          <w:szCs w:val="26"/>
          <w:lang w:val="en-US" w:eastAsia="zh-CN" w:bidi="ar"/>
        </w:rPr>
        <w:t xml:space="preserve">, tìm kiếm bác sĩ theo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en-US" w:eastAsia="zh-CN" w:bidi="ar"/>
        </w:rPr>
        <w:t xml:space="preserve">chuyên khoa, đánh giá bác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en-US" w:eastAsia="zh-CN" w:bidi="ar"/>
        </w:rPr>
        <w:t>sĩ, xem thông tin bác sĩ</w:t>
      </w:r>
      <w:r>
        <w:rPr>
          <w:rFonts w:hint="default" w:ascii="Times New Roman" w:hAnsi="Times New Roman" w:eastAsia="SimSun" w:cs="Times New Roman"/>
          <w:color w:val="000000"/>
          <w:kern w:val="0"/>
          <w:sz w:val="26"/>
          <w:szCs w:val="26"/>
          <w:lang w:val="vi-VN" w:eastAsia="zh-CN" w:bidi="ar"/>
        </w:rPr>
        <w:t xml:space="preserve">. </w:t>
      </w:r>
      <w:r>
        <w:rPr>
          <w:rFonts w:hint="default" w:ascii="Times New Roman" w:hAnsi="Times New Roman" w:eastAsia="SimSun" w:cs="Times New Roman"/>
          <w:color w:val="000000"/>
          <w:kern w:val="0"/>
          <w:sz w:val="26"/>
          <w:szCs w:val="26"/>
          <w:lang w:val="en-US" w:eastAsia="zh-CN" w:bidi="ar"/>
        </w:rPr>
        <w:t xml:space="preserve">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Các chức năng dành cho bác sĩ: Đăng nhập, đăng ký, tạo lịch tái khám</w:t>
      </w:r>
      <w:r>
        <w:rPr>
          <w:rFonts w:hint="default" w:ascii="Times New Roman" w:hAnsi="Times New Roman" w:eastAsia="SimSun" w:cs="Times New Roman"/>
          <w:color w:val="000000"/>
          <w:kern w:val="0"/>
          <w:sz w:val="26"/>
          <w:szCs w:val="26"/>
          <w:lang w:val="vi-VN" w:eastAsia="zh-CN" w:bidi="ar"/>
        </w:rPr>
        <w:t>, hóa đơn</w:t>
      </w: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en-US" w:eastAsia="zh-CN" w:bidi="ar"/>
        </w:rPr>
        <w:t xml:space="preserve">xem thông tin đơn đặt lịch, tạo lịch nghỉ, thiết lập giờ làm việc, xem thông tin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en-US" w:eastAsia="zh-CN" w:bidi="ar"/>
        </w:rPr>
        <w:t>bệnh nhân đặt lịch theo ngày, cập nhật thông tin cá nhân. Tìm kiếm bệnh nhân</w:t>
      </w:r>
      <w:r>
        <w:rPr>
          <w:rFonts w:hint="default" w:ascii="Times New Roman" w:hAnsi="Times New Roman" w:eastAsia="SimSun" w:cs="Times New Roman"/>
          <w:color w:val="000000"/>
          <w:kern w:val="0"/>
          <w:sz w:val="26"/>
          <w:szCs w:val="26"/>
          <w:lang w:val="vi-VN" w:eastAsia="zh-CN" w:bidi="ar"/>
        </w:rPr>
        <w:t xml:space="preserve">, gửi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vi-VN" w:eastAsia="zh-CN" w:bidi="ar"/>
        </w:rPr>
        <w:t>đơn thuốc cho bệnh nhân</w:t>
      </w:r>
      <w:r>
        <w:rPr>
          <w:rFonts w:hint="default" w:ascii="Times New Roman" w:hAnsi="Times New Roman" w:eastAsia="SimSun" w:cs="Times New Roman"/>
          <w:color w:val="000000"/>
          <w:kern w:val="0"/>
          <w:sz w:val="26"/>
          <w:szCs w:val="26"/>
          <w:lang w:val="en-US" w:eastAsia="zh-CN" w:bidi="ar"/>
        </w:rPr>
        <w:t xml:space="preserve">.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Các chức năng dành cho admin: Đăng nhập, đăng ký, quản lý danh sách bác sĩ,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xem thông tin từng bác sĩ, quản lý thông tin lịch đặt của bác sĩ, quản lý các phản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hổi bình luận của bệnh nhân, quản lý xác thực thông tin tin đăng ký bác sĩ, quản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lý lịch </w:t>
      </w:r>
      <w:r>
        <w:rPr>
          <w:rFonts w:hint="default" w:ascii="Times New Roman" w:hAnsi="Times New Roman" w:eastAsia="SimSun" w:cs="Times New Roman"/>
          <w:color w:val="000000"/>
          <w:kern w:val="0"/>
          <w:sz w:val="26"/>
          <w:szCs w:val="26"/>
          <w:lang w:val="vi-VN" w:eastAsia="zh-CN" w:bidi="ar"/>
        </w:rPr>
        <w:t xml:space="preserve">khám </w:t>
      </w:r>
      <w:r>
        <w:rPr>
          <w:rFonts w:hint="default" w:ascii="Times New Roman" w:hAnsi="Times New Roman" w:eastAsia="SimSun" w:cs="Times New Roman"/>
          <w:color w:val="000000"/>
          <w:kern w:val="0"/>
          <w:sz w:val="26"/>
          <w:szCs w:val="26"/>
          <w:lang w:val="en-US" w:eastAsia="zh-CN" w:bidi="ar"/>
        </w:rPr>
        <w:t xml:space="preserve">của bác sĩ, quản lý thông tin bệnh nhân. </w:t>
      </w:r>
    </w:p>
    <w:p>
      <w:pPr>
        <w:keepNext w:val="0"/>
        <w:keepLines w:val="0"/>
        <w:widowControl/>
        <w:suppressLineNumbers w:val="0"/>
        <w:ind w:firstLine="720" w:firstLineChars="0"/>
        <w:jc w:val="left"/>
        <w:outlineLvl w:val="2"/>
        <w:rPr>
          <w:rFonts w:hint="default" w:ascii="Times New Roman" w:hAnsi="Times New Roman" w:cs="Times New Roman"/>
          <w:sz w:val="26"/>
          <w:szCs w:val="26"/>
        </w:rPr>
      </w:pPr>
      <w:bookmarkStart w:id="25" w:name="_Toc4481"/>
      <w:r>
        <w:rPr>
          <w:rFonts w:hint="default" w:ascii="Times New Roman" w:hAnsi="Times New Roman" w:eastAsia="TimesNewRomanPS-BoldMT" w:cs="Times New Roman"/>
          <w:b/>
          <w:bCs/>
          <w:color w:val="000000"/>
          <w:kern w:val="0"/>
          <w:sz w:val="26"/>
          <w:szCs w:val="26"/>
          <w:lang w:val="en-US" w:eastAsia="zh-CN" w:bidi="ar"/>
        </w:rPr>
        <w:t>2.2.3 Yêu cầu phi chức năng</w:t>
      </w:r>
      <w:bookmarkEnd w:id="25"/>
      <w:r>
        <w:rPr>
          <w:rFonts w:hint="default" w:ascii="Times New Roman" w:hAnsi="Times New Roman" w:eastAsia="TimesNewRomanPS-BoldMT" w:cs="Times New Roman"/>
          <w:b/>
          <w:bCs/>
          <w:color w:val="000000"/>
          <w:kern w:val="0"/>
          <w:sz w:val="26"/>
          <w:szCs w:val="26"/>
          <w:lang w:val="en-US" w:eastAsia="zh-CN" w:bidi="ar"/>
        </w:rPr>
        <w:t xml:space="preserve">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Giao diện đẹp mắt, thân thiện với người dùng.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Hệ thống xử lý nhanh, ít bị sự cố.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An toàn và bảo mật thông tin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Có tính tương thích cao</w:t>
      </w:r>
    </w:p>
    <w:p>
      <w:pPr>
        <w:keepNext w:val="0"/>
        <w:keepLines w:val="0"/>
        <w:widowControl/>
        <w:suppressLineNumbers w:val="0"/>
        <w:jc w:val="left"/>
        <w:outlineLvl w:val="2"/>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tab/>
      </w:r>
      <w:bookmarkStart w:id="26" w:name="_Toc3724"/>
      <w:r>
        <w:rPr>
          <w:rFonts w:hint="default" w:ascii="Times New Roman" w:hAnsi="Times New Roman" w:eastAsia="TimesNewRomanPS-BoldMT" w:cs="Times New Roman"/>
          <w:b/>
          <w:bCs/>
          <w:color w:val="000000"/>
          <w:kern w:val="0"/>
          <w:sz w:val="26"/>
          <w:szCs w:val="26"/>
          <w:lang w:val="en-US" w:eastAsia="zh-CN" w:bidi="ar"/>
        </w:rPr>
        <w:t>2.2.4 Mô tả chức năng</w:t>
      </w:r>
      <w:bookmarkEnd w:id="26"/>
      <w:r>
        <w:rPr>
          <w:rFonts w:hint="default" w:ascii="Times New Roman" w:hAnsi="Times New Roman" w:eastAsia="TimesNewRomanPS-BoldMT" w:cs="Times New Roman"/>
          <w:b/>
          <w:bCs/>
          <w:color w:val="000000"/>
          <w:kern w:val="0"/>
          <w:sz w:val="26"/>
          <w:szCs w:val="26"/>
          <w:lang w:val="en-US" w:eastAsia="zh-CN" w:bidi="ar"/>
        </w:rPr>
        <w:t xml:space="preserve"> </w:t>
      </w:r>
    </w:p>
    <w:p>
      <w:pPr>
        <w:keepNext w:val="0"/>
        <w:keepLines w:val="0"/>
        <w:widowControl/>
        <w:suppressLineNumbers w:val="0"/>
        <w:ind w:firstLine="720" w:firstLineChars="0"/>
        <w:jc w:val="left"/>
        <w:outlineLvl w:val="9"/>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 xml:space="preserve">Chức năng cho bệnh nhân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TimesNewRomanPS-BoldMT" w:cs="Times New Roman"/>
          <w:b/>
          <w:bCs/>
          <w:color w:val="000000"/>
          <w:kern w:val="0"/>
          <w:sz w:val="26"/>
          <w:szCs w:val="26"/>
          <w:lang w:val="en-US" w:eastAsia="zh-CN" w:bidi="ar"/>
        </w:rPr>
        <w:t>Xem thông tin bác sĩ</w:t>
      </w:r>
      <w:r>
        <w:rPr>
          <w:rFonts w:hint="default" w:ascii="Times New Roman" w:hAnsi="Times New Roman" w:eastAsia="SimSun" w:cs="Times New Roman"/>
          <w:color w:val="000000"/>
          <w:kern w:val="0"/>
          <w:sz w:val="26"/>
          <w:szCs w:val="26"/>
          <w:lang w:val="en-US" w:eastAsia="zh-CN" w:bidi="ar"/>
        </w:rPr>
        <w:t xml:space="preserve">: Bệnh nhân có thể xem thông tin bác sĩ và xem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en-US" w:eastAsia="zh-CN" w:bidi="ar"/>
        </w:rPr>
        <w:t xml:space="preserve">đánh giá về bác sĩ.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TimesNewRomanPS-BoldMT" w:cs="Times New Roman"/>
          <w:b/>
          <w:bCs/>
          <w:color w:val="000000"/>
          <w:kern w:val="0"/>
          <w:sz w:val="26"/>
          <w:szCs w:val="26"/>
          <w:lang w:val="en-US" w:eastAsia="zh-CN" w:bidi="ar"/>
        </w:rPr>
        <w:t>Đặt lịch</w:t>
      </w:r>
      <w:r>
        <w:rPr>
          <w:rFonts w:hint="default" w:ascii="Times New Roman" w:hAnsi="Times New Roman" w:eastAsia="SimSun" w:cs="Times New Roman"/>
          <w:color w:val="000000"/>
          <w:kern w:val="0"/>
          <w:sz w:val="26"/>
          <w:szCs w:val="26"/>
          <w:lang w:val="en-US" w:eastAsia="zh-CN" w:bidi="ar"/>
        </w:rPr>
        <w:t xml:space="preserve">: Bệnh nhân thực hiện chức năng đặt lịch, thì lịch sẽ được chuyển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vào lịch chờ của bệnh nhân.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TimesNewRomanPS-BoldMT" w:cs="Times New Roman"/>
          <w:b/>
          <w:bCs/>
          <w:color w:val="000000"/>
          <w:kern w:val="0"/>
          <w:sz w:val="26"/>
          <w:szCs w:val="26"/>
          <w:lang w:val="en-US" w:eastAsia="zh-CN" w:bidi="ar"/>
        </w:rPr>
        <w:t>Lịch chờ</w:t>
      </w:r>
      <w:r>
        <w:rPr>
          <w:rFonts w:hint="default" w:ascii="Times New Roman" w:hAnsi="Times New Roman" w:eastAsia="SimSun" w:cs="Times New Roman"/>
          <w:color w:val="000000"/>
          <w:kern w:val="0"/>
          <w:sz w:val="26"/>
          <w:szCs w:val="26"/>
          <w:lang w:val="en-US" w:eastAsia="zh-CN" w:bidi="ar"/>
        </w:rPr>
        <w:t>: Bệnh nhân xem thông tin lịch đã đặt tại lịch chờ</w:t>
      </w:r>
      <w:r>
        <w:rPr>
          <w:rFonts w:hint="default" w:ascii="Times New Roman" w:hAnsi="Times New Roman" w:eastAsia="SimSun" w:cs="Times New Roman"/>
          <w:color w:val="000000"/>
          <w:kern w:val="0"/>
          <w:sz w:val="26"/>
          <w:szCs w:val="26"/>
          <w:lang w:val="vi-VN" w:eastAsia="zh-CN" w:bidi="ar"/>
        </w:rPr>
        <w:t xml:space="preserve"> gửi qua email</w:t>
      </w: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en-US" w:eastAsia="zh-CN" w:bidi="ar"/>
        </w:rPr>
        <w:t xml:space="preserve">chứa các thông tin chi tiết về lịch đã đặt bao gồm tên bác sĩ, giờ đặt, ngày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en-US" w:eastAsia="zh-CN" w:bidi="ar"/>
        </w:rPr>
        <w:t>đặt, giá khám.</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TimesNewRomanPS-BoldMT" w:cs="Times New Roman"/>
          <w:b/>
          <w:bCs/>
          <w:color w:val="000000"/>
          <w:kern w:val="0"/>
          <w:sz w:val="26"/>
          <w:szCs w:val="26"/>
          <w:lang w:val="en-US" w:eastAsia="zh-CN" w:bidi="ar"/>
        </w:rPr>
        <w:t>Đánh giá bác sĩ</w:t>
      </w:r>
      <w:r>
        <w:rPr>
          <w:rFonts w:hint="default" w:ascii="Times New Roman" w:hAnsi="Times New Roman" w:eastAsia="SimSun" w:cs="Times New Roman"/>
          <w:color w:val="000000"/>
          <w:kern w:val="0"/>
          <w:sz w:val="26"/>
          <w:szCs w:val="26"/>
          <w:lang w:val="en-US" w:eastAsia="zh-CN" w:bidi="ar"/>
        </w:rPr>
        <w:t>: Bệnh nhân có thể đánh giá về bác sĩ sau khi khám</w:t>
      </w:r>
      <w:r>
        <w:rPr>
          <w:rFonts w:hint="default" w:ascii="Times New Roman" w:hAnsi="Times New Roman" w:eastAsia="SimSun" w:cs="Times New Roman"/>
          <w:color w:val="000000"/>
          <w:kern w:val="0"/>
          <w:sz w:val="26"/>
          <w:szCs w:val="26"/>
          <w:lang w:val="vi-VN" w:eastAsia="zh-CN" w:bidi="ar"/>
        </w:rPr>
        <w:t xml:space="preserve"> ở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vi-VN" w:eastAsia="zh-CN" w:bidi="ar"/>
        </w:rPr>
        <w:t xml:space="preserve">comment </w:t>
      </w:r>
      <w:r>
        <w:rPr>
          <w:rFonts w:hint="default" w:ascii="Times New Roman" w:hAnsi="Times New Roman" w:eastAsia="SimSun" w:cs="Times New Roman"/>
          <w:color w:val="000000"/>
          <w:kern w:val="0"/>
          <w:sz w:val="26"/>
          <w:szCs w:val="26"/>
          <w:lang w:val="en-US" w:eastAsia="zh-CN" w:bidi="ar"/>
        </w:rPr>
        <w:t xml:space="preserve">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TimesNewRomanPS-BoldMT" w:cs="Times New Roman"/>
          <w:b/>
          <w:bCs/>
          <w:color w:val="000000"/>
          <w:kern w:val="0"/>
          <w:sz w:val="26"/>
          <w:szCs w:val="26"/>
          <w:lang w:val="en-US" w:eastAsia="zh-CN" w:bidi="ar"/>
        </w:rPr>
        <w:t>Tìm kiếm</w:t>
      </w:r>
      <w:r>
        <w:rPr>
          <w:rFonts w:hint="default" w:ascii="Times New Roman" w:hAnsi="Times New Roman" w:eastAsia="SimSun" w:cs="Times New Roman"/>
          <w:color w:val="000000"/>
          <w:kern w:val="0"/>
          <w:sz w:val="26"/>
          <w:szCs w:val="26"/>
          <w:lang w:val="en-US" w:eastAsia="zh-CN" w:bidi="ar"/>
        </w:rPr>
        <w:t xml:space="preserve">: Bệnh nhân có thể tìm kiếm thông tin lịch đặt theo chuyên khoa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hay bác sĩ bằng cách nhập thông tin cần tìm vào ô tìm kiếm. </w:t>
      </w:r>
    </w:p>
    <w:p>
      <w:pPr>
        <w:keepNext w:val="0"/>
        <w:keepLines w:val="0"/>
        <w:widowControl/>
        <w:suppressLineNumbers w:val="0"/>
        <w:ind w:firstLine="720" w:firstLineChars="0"/>
        <w:jc w:val="left"/>
        <w:outlineLvl w:val="9"/>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 xml:space="preserve">Chức năng bác sĩ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TimesNewRomanPS-BoldMT" w:cs="Times New Roman"/>
          <w:b/>
          <w:bCs/>
          <w:color w:val="000000"/>
          <w:kern w:val="0"/>
          <w:sz w:val="26"/>
          <w:szCs w:val="26"/>
          <w:lang w:val="en-US" w:eastAsia="zh-CN" w:bidi="ar"/>
        </w:rPr>
        <w:t>Đăng nhập</w:t>
      </w:r>
      <w:r>
        <w:rPr>
          <w:rFonts w:hint="default" w:ascii="Times New Roman" w:hAnsi="Times New Roman" w:eastAsia="SimSun" w:cs="Times New Roman"/>
          <w:color w:val="000000"/>
          <w:kern w:val="0"/>
          <w:sz w:val="26"/>
          <w:szCs w:val="26"/>
          <w:lang w:val="en-US" w:eastAsia="zh-CN" w:bidi="ar"/>
        </w:rPr>
        <w:t xml:space="preserve">: Bác sĩ đăng nhập tài khoản đã được cấp để thực hiện đăng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nhập vào hệ thống.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TimesNewRomanPS-BoldMT" w:cs="Times New Roman"/>
          <w:b/>
          <w:bCs/>
          <w:color w:val="000000"/>
          <w:kern w:val="0"/>
          <w:sz w:val="26"/>
          <w:szCs w:val="26"/>
          <w:lang w:val="en-US" w:eastAsia="zh-CN" w:bidi="ar"/>
        </w:rPr>
        <w:t>Đăng ký</w:t>
      </w:r>
      <w:r>
        <w:rPr>
          <w:rFonts w:hint="default" w:ascii="Times New Roman" w:hAnsi="Times New Roman" w:eastAsia="SimSun" w:cs="Times New Roman"/>
          <w:color w:val="000000"/>
          <w:kern w:val="0"/>
          <w:sz w:val="26"/>
          <w:szCs w:val="26"/>
          <w:lang w:val="en-US" w:eastAsia="zh-CN" w:bidi="ar"/>
        </w:rPr>
        <w:t xml:space="preserve">: Đăng ký tài khoản vào website. Bác sĩ điền các thông tin cá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nhân, thông tin về tài khoản vào chức năng đăng ký.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TimesNewRomanPS-BoldMT" w:cs="Times New Roman"/>
          <w:b/>
          <w:bCs/>
          <w:color w:val="000000"/>
          <w:kern w:val="0"/>
          <w:sz w:val="26"/>
          <w:szCs w:val="26"/>
          <w:lang w:val="en-US" w:eastAsia="zh-CN" w:bidi="ar"/>
        </w:rPr>
        <w:t>Xem thông tin bác sĩ</w:t>
      </w:r>
      <w:r>
        <w:rPr>
          <w:rFonts w:hint="default" w:ascii="Times New Roman" w:hAnsi="Times New Roman" w:eastAsia="SimSun" w:cs="Times New Roman"/>
          <w:color w:val="000000"/>
          <w:kern w:val="0"/>
          <w:sz w:val="26"/>
          <w:szCs w:val="26"/>
          <w:lang w:val="en-US" w:eastAsia="zh-CN" w:bidi="ar"/>
        </w:rPr>
        <w:t xml:space="preserve">: Bác sĩ có thể xem thông tin cá nhân của mình ở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menubar thông tin tài khoản.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TimesNewRomanPS-BoldMT" w:cs="Times New Roman"/>
          <w:b/>
          <w:bCs/>
          <w:color w:val="000000"/>
          <w:kern w:val="0"/>
          <w:sz w:val="26"/>
          <w:szCs w:val="26"/>
          <w:lang w:val="en-US" w:eastAsia="zh-CN" w:bidi="ar"/>
        </w:rPr>
        <w:t>Cập nhật thông tin tài khoản</w:t>
      </w:r>
      <w:r>
        <w:rPr>
          <w:rFonts w:hint="default" w:ascii="Times New Roman" w:hAnsi="Times New Roman" w:eastAsia="SimSun" w:cs="Times New Roman"/>
          <w:color w:val="000000"/>
          <w:kern w:val="0"/>
          <w:sz w:val="26"/>
          <w:szCs w:val="26"/>
          <w:lang w:val="en-US" w:eastAsia="zh-CN" w:bidi="ar"/>
        </w:rPr>
        <w:t xml:space="preserve">: Bác sĩ có thể sửa là lưu thay đổi về thông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tin cá nhân của mình tại mục thông tin tài khoản.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TimesNewRomanPS-BoldMT" w:cs="Times New Roman"/>
          <w:b/>
          <w:bCs/>
          <w:color w:val="000000"/>
          <w:kern w:val="0"/>
          <w:sz w:val="26"/>
          <w:szCs w:val="26"/>
          <w:lang w:val="en-US" w:eastAsia="zh-CN" w:bidi="ar"/>
        </w:rPr>
        <w:t>Quản lý lịch</w:t>
      </w:r>
      <w:r>
        <w:rPr>
          <w:rFonts w:hint="default" w:ascii="Times New Roman" w:hAnsi="Times New Roman" w:eastAsia="SimSun" w:cs="Times New Roman"/>
          <w:color w:val="000000"/>
          <w:kern w:val="0"/>
          <w:sz w:val="26"/>
          <w:szCs w:val="26"/>
          <w:lang w:val="en-US" w:eastAsia="zh-CN" w:bidi="ar"/>
        </w:rPr>
        <w:t xml:space="preserve">: Bác sĩ có thể tạo lịch đặt theo từng ngày, thêm lịch đặt cho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ngày, xóa giờ khám, chỉnh sửa giờ khám, xem thông tin bệnh nhân theo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giờ đặt.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TimesNewRomanPS-BoldMT" w:cs="Times New Roman"/>
          <w:b/>
          <w:bCs/>
          <w:color w:val="000000"/>
          <w:kern w:val="0"/>
          <w:sz w:val="26"/>
          <w:szCs w:val="26"/>
          <w:lang w:val="en-US" w:eastAsia="zh-CN" w:bidi="ar"/>
        </w:rPr>
        <w:t>Tạo lịch nghỉ</w:t>
      </w:r>
      <w:r>
        <w:rPr>
          <w:rFonts w:hint="default" w:ascii="Times New Roman" w:hAnsi="Times New Roman" w:eastAsia="SimSun" w:cs="Times New Roman"/>
          <w:color w:val="000000"/>
          <w:kern w:val="0"/>
          <w:sz w:val="26"/>
          <w:szCs w:val="26"/>
          <w:lang w:val="en-US" w:eastAsia="zh-CN" w:bidi="ar"/>
        </w:rPr>
        <w:t xml:space="preserve">: Bác sĩ có thể tạo lịch nghỉ theo ngày và thời gian.Trang 25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TimesNewRomanPS-BoldMT" w:cs="Times New Roman"/>
          <w:b/>
          <w:bCs/>
          <w:color w:val="000000"/>
          <w:kern w:val="0"/>
          <w:sz w:val="26"/>
          <w:szCs w:val="26"/>
          <w:lang w:val="en-US" w:eastAsia="zh-CN" w:bidi="ar"/>
        </w:rPr>
        <w:t>Cài đặt lịch</w:t>
      </w:r>
      <w:r>
        <w:rPr>
          <w:rFonts w:hint="default" w:ascii="Times New Roman" w:hAnsi="Times New Roman" w:eastAsia="SimSun" w:cs="Times New Roman"/>
          <w:color w:val="000000"/>
          <w:kern w:val="0"/>
          <w:sz w:val="26"/>
          <w:szCs w:val="26"/>
          <w:lang w:val="en-US" w:eastAsia="zh-CN" w:bidi="ar"/>
        </w:rPr>
        <w:t xml:space="preserve">: bác sĩ cài đặt lịch khi mới tạo tài khoản, cài đặt về thời gian </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khám và thời gian bắt đầu làm việc và thời gian kết thúc làm việc. </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6"/>
          <w:szCs w:val="26"/>
          <w:lang w:val="vi-VN" w:eastAsia="zh-CN" w:bidi="ar"/>
        </w:rPr>
      </w:pP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SimSun" w:cs="Times New Roman"/>
          <w:b/>
          <w:bCs/>
          <w:color w:val="000000"/>
          <w:kern w:val="0"/>
          <w:sz w:val="26"/>
          <w:szCs w:val="26"/>
          <w:lang w:val="vi-VN" w:eastAsia="zh-CN" w:bidi="ar"/>
        </w:rPr>
        <w:t>Gửi đơn thuốc</w:t>
      </w:r>
      <w:r>
        <w:rPr>
          <w:rFonts w:hint="default" w:ascii="Times New Roman" w:hAnsi="Times New Roman" w:eastAsia="SimSun" w:cs="Times New Roman"/>
          <w:color w:val="000000"/>
          <w:kern w:val="0"/>
          <w:sz w:val="26"/>
          <w:szCs w:val="26"/>
          <w:lang w:val="vi-VN" w:eastAsia="zh-CN" w:bidi="ar"/>
        </w:rPr>
        <w:t>: Bác sĩ gửi đơn thuốc cho bệnh nhân.</w:t>
      </w:r>
    </w:p>
    <w:p>
      <w:pPr>
        <w:keepNext w:val="0"/>
        <w:keepLines w:val="0"/>
        <w:widowControl/>
        <w:suppressLineNumbers w:val="0"/>
        <w:ind w:firstLine="720" w:firstLineChars="0"/>
        <w:jc w:val="left"/>
        <w:outlineLvl w:val="9"/>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 xml:space="preserve">Chức năng cho người quản trị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TimesNewRomanPS-BoldMT" w:cs="Times New Roman"/>
          <w:b/>
          <w:bCs/>
          <w:color w:val="000000"/>
          <w:kern w:val="0"/>
          <w:sz w:val="26"/>
          <w:szCs w:val="26"/>
          <w:lang w:val="en-US" w:eastAsia="zh-CN" w:bidi="ar"/>
        </w:rPr>
        <w:t>Quản lý bác sĩ</w:t>
      </w:r>
      <w:r>
        <w:rPr>
          <w:rFonts w:hint="default" w:ascii="Times New Roman" w:hAnsi="Times New Roman" w:eastAsia="SimSun" w:cs="Times New Roman"/>
          <w:color w:val="000000"/>
          <w:kern w:val="0"/>
          <w:sz w:val="26"/>
          <w:szCs w:val="26"/>
          <w:lang w:val="en-US" w:eastAsia="zh-CN" w:bidi="ar"/>
        </w:rPr>
        <w:t xml:space="preserve">: Người quản trị có thể thêm mới, xoá thông tin bác sĩ trên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hệ thống. Bác sĩ được hệ thống quản lý với các thông tin: Mã số, Họ tên,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Ngày sinh, Chuyên khoa, Hình ảnh, Chi tiết thông tin bác sĩ. Đặc biệt hệ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thống có hỗ trợ cho người dùng quản lý lịch làm việc và các phản hồi của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bệnh nhân. Có thể tìm kiếm thông tin bác sĩ theo tên bác sĩ.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TimesNewRomanPS-BoldMT" w:cs="Times New Roman"/>
          <w:b/>
          <w:bCs/>
          <w:color w:val="000000"/>
          <w:kern w:val="0"/>
          <w:sz w:val="26"/>
          <w:szCs w:val="26"/>
          <w:lang w:val="en-US" w:eastAsia="zh-CN" w:bidi="ar"/>
        </w:rPr>
        <w:t>Quản lý lịch khám của bác sĩ</w:t>
      </w:r>
      <w:r>
        <w:rPr>
          <w:rFonts w:hint="default" w:ascii="Times New Roman" w:hAnsi="Times New Roman" w:eastAsia="SimSun" w:cs="Times New Roman"/>
          <w:color w:val="000000"/>
          <w:kern w:val="0"/>
          <w:sz w:val="26"/>
          <w:szCs w:val="26"/>
          <w:lang w:val="en-US" w:eastAsia="zh-CN" w:bidi="ar"/>
        </w:rPr>
        <w:t xml:space="preserve">: Người quản trị có thể xem thông tin về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bệnh nhân khám và danh sách lịch khám của bác sĩ, có khả năng xóa lịch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của bác sĩ.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TimesNewRomanPS-BoldMT" w:cs="Times New Roman"/>
          <w:b/>
          <w:bCs/>
          <w:color w:val="000000"/>
          <w:kern w:val="0"/>
          <w:sz w:val="26"/>
          <w:szCs w:val="26"/>
          <w:lang w:val="en-US" w:eastAsia="zh-CN" w:bidi="ar"/>
        </w:rPr>
        <w:t>Quản lý lịch nghỉ bác sĩ</w:t>
      </w:r>
      <w:r>
        <w:rPr>
          <w:rFonts w:hint="default" w:ascii="Times New Roman" w:hAnsi="Times New Roman" w:eastAsia="SimSun" w:cs="Times New Roman"/>
          <w:color w:val="000000"/>
          <w:kern w:val="0"/>
          <w:sz w:val="26"/>
          <w:szCs w:val="26"/>
          <w:lang w:val="en-US" w:eastAsia="zh-CN" w:bidi="ar"/>
        </w:rPr>
        <w:t xml:space="preserve">: Người quản trị có thể xem thông tin về lịch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en-US" w:eastAsia="zh-CN" w:bidi="ar"/>
        </w:rPr>
        <w:t xml:space="preserve">nghỉ của bác sĩ.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TimesNewRomanPS-BoldMT" w:cs="Times New Roman"/>
          <w:b/>
          <w:bCs/>
          <w:color w:val="000000"/>
          <w:kern w:val="0"/>
          <w:sz w:val="26"/>
          <w:szCs w:val="26"/>
          <w:lang w:val="en-US" w:eastAsia="zh-CN" w:bidi="ar"/>
        </w:rPr>
        <w:t>Quản lý đánh giá về bác sĩ</w:t>
      </w:r>
      <w:r>
        <w:rPr>
          <w:rFonts w:hint="default" w:ascii="Times New Roman" w:hAnsi="Times New Roman" w:eastAsia="SimSun" w:cs="Times New Roman"/>
          <w:color w:val="000000"/>
          <w:kern w:val="0"/>
          <w:sz w:val="26"/>
          <w:szCs w:val="26"/>
          <w:lang w:val="en-US" w:eastAsia="zh-CN" w:bidi="ar"/>
        </w:rPr>
        <w:t xml:space="preserve">: Người quản trị có khả năng quản lý về đánh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giá của bệnh nhân về bác sĩ như xem và xóa đánh giá.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TimesNewRomanPS-BoldMT" w:cs="Times New Roman"/>
          <w:b/>
          <w:bCs/>
          <w:color w:val="000000"/>
          <w:kern w:val="0"/>
          <w:sz w:val="26"/>
          <w:szCs w:val="26"/>
          <w:lang w:val="en-US" w:eastAsia="zh-CN" w:bidi="ar"/>
        </w:rPr>
        <w:t>Quản lý khoa</w:t>
      </w:r>
      <w:r>
        <w:rPr>
          <w:rFonts w:hint="default" w:ascii="Times New Roman" w:hAnsi="Times New Roman" w:eastAsia="SimSun" w:cs="Times New Roman"/>
          <w:color w:val="000000"/>
          <w:kern w:val="0"/>
          <w:sz w:val="26"/>
          <w:szCs w:val="26"/>
          <w:lang w:val="en-US" w:eastAsia="zh-CN" w:bidi="ar"/>
        </w:rPr>
        <w:t xml:space="preserve">: Người quản trị có thể thêm mới, cập nhật thông tin khoa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của bệnh viện trên hệ thống. Khoa sẽ được hệ thống quản lý với các thông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tin: Mã số, Tên khoa, chi tiết thông tin khoa. Người quản trị có thể được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tìm kiếm theo tên khoa.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TimesNewRomanPS-BoldMT" w:cs="Times New Roman"/>
          <w:b/>
          <w:bCs/>
          <w:color w:val="000000"/>
          <w:kern w:val="0"/>
          <w:sz w:val="26"/>
          <w:szCs w:val="26"/>
          <w:lang w:val="en-US" w:eastAsia="zh-CN" w:bidi="ar"/>
        </w:rPr>
        <w:t>Quản lý bệnh nhân</w:t>
      </w:r>
      <w:r>
        <w:rPr>
          <w:rFonts w:hint="default" w:ascii="Times New Roman" w:hAnsi="Times New Roman" w:eastAsia="SimSun" w:cs="Times New Roman"/>
          <w:color w:val="000000"/>
          <w:kern w:val="0"/>
          <w:sz w:val="26"/>
          <w:szCs w:val="26"/>
          <w:lang w:val="en-US" w:eastAsia="zh-CN" w:bidi="ar"/>
        </w:rPr>
        <w:t xml:space="preserve">: Người quản trị có thể xoá thông tin bệnh nhân trên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hệ thống. Tài khoản của bệnh nhân được hệ thống quản lý với các thông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tin: Mã số, Họ tên, Ngày sinh, và các thông tin chi tiết về bệnh nhân. Người </w:t>
      </w:r>
    </w:p>
    <w:p>
      <w:pPr>
        <w:keepNext w:val="0"/>
        <w:keepLines w:val="0"/>
        <w:widowControl/>
        <w:suppressLineNumbers w:val="0"/>
        <w:ind w:left="720" w:leftChars="0"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quản trị có thể tìm kiếm thông tin bệnh nhân theo tên của bệnh nhân. </w:t>
      </w:r>
    </w:p>
    <w:p>
      <w:pPr>
        <w:pStyle w:val="13"/>
        <w:numPr>
          <w:ilvl w:val="0"/>
          <w:numId w:val="0"/>
        </w:numPr>
        <w:shd w:val="clear" w:color="auto" w:fill="FFFFFF"/>
        <w:wordWrap w:val="0"/>
        <w:spacing w:after="408" w:line="240" w:lineRule="auto"/>
        <w:jc w:val="both"/>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jc w:val="both"/>
        <w:outlineLvl w:val="1"/>
        <w:rPr>
          <w:rFonts w:hint="default" w:ascii="Times New Roman" w:hAnsi="Times New Roman" w:eastAsia="Times New Roman" w:cs="Times New Roman"/>
          <w:b/>
          <w:bCs/>
          <w:sz w:val="26"/>
          <w:szCs w:val="26"/>
          <w:lang w:val="vi-VN"/>
        </w:rPr>
      </w:pPr>
      <w:bookmarkStart w:id="27" w:name="_Toc23047"/>
      <w:r>
        <w:rPr>
          <w:rFonts w:hint="default" w:ascii="Times New Roman" w:hAnsi="Times New Roman" w:eastAsia="Times New Roman" w:cs="Times New Roman"/>
          <w:b/>
          <w:bCs/>
          <w:sz w:val="26"/>
          <w:szCs w:val="26"/>
          <w:lang w:val="vi-VN"/>
        </w:rPr>
        <w:t>2.3 Thiết kế cơ sở dữ liệu</w:t>
      </w:r>
      <w:bookmarkEnd w:id="27"/>
    </w:p>
    <w:p>
      <w:pPr>
        <w:pStyle w:val="13"/>
        <w:numPr>
          <w:ilvl w:val="0"/>
          <w:numId w:val="0"/>
        </w:numPr>
        <w:shd w:val="clear" w:color="auto" w:fill="FFFFFF"/>
        <w:wordWrap w:val="0"/>
        <w:spacing w:after="408" w:line="240" w:lineRule="auto"/>
        <w:jc w:val="both"/>
        <w:rPr>
          <w:rFonts w:hint="default" w:ascii="Times New Roman" w:hAnsi="Times New Roman" w:eastAsia="Times New Roman" w:cs="Times New Roman"/>
          <w:b/>
          <w:bCs/>
          <w:sz w:val="26"/>
          <w:szCs w:val="26"/>
          <w:lang w:val="vi-VN"/>
        </w:rPr>
      </w:pPr>
      <w:r>
        <w:rPr>
          <w:rFonts w:hint="default" w:ascii="Times New Roman" w:hAnsi="Times New Roman" w:eastAsia="Times New Roman" w:cs="Times New Roman"/>
          <w:b/>
          <w:bCs/>
          <w:sz w:val="26"/>
          <w:szCs w:val="26"/>
          <w:lang w:val="vi-VN"/>
        </w:rPr>
        <w:tab/>
      </w:r>
    </w:p>
    <w:p>
      <w:pPr>
        <w:pStyle w:val="13"/>
        <w:numPr>
          <w:ilvl w:val="0"/>
          <w:numId w:val="0"/>
        </w:numPr>
        <w:shd w:val="clear" w:color="auto" w:fill="FFFFFF"/>
        <w:wordWrap w:val="0"/>
        <w:spacing w:after="408" w:line="240" w:lineRule="auto"/>
        <w:jc w:val="both"/>
        <w:outlineLvl w:val="2"/>
        <w:rPr>
          <w:rFonts w:hint="default" w:ascii="Times New Roman" w:hAnsi="Times New Roman" w:eastAsia="Times New Roman" w:cs="Times New Roman"/>
          <w:b/>
          <w:bCs/>
          <w:sz w:val="26"/>
          <w:szCs w:val="26"/>
          <w:lang w:val="vi-VN"/>
        </w:rPr>
      </w:pPr>
      <w:r>
        <w:rPr>
          <w:rFonts w:hint="default" w:ascii="Times New Roman" w:hAnsi="Times New Roman" w:eastAsia="Times New Roman" w:cs="Times New Roman"/>
          <w:b/>
          <w:bCs/>
          <w:sz w:val="26"/>
          <w:szCs w:val="26"/>
          <w:lang w:val="vi-VN"/>
        </w:rPr>
        <w:tab/>
      </w:r>
      <w:bookmarkStart w:id="28" w:name="_Toc6829"/>
      <w:r>
        <w:rPr>
          <w:rFonts w:hint="default" w:ascii="Times New Roman" w:hAnsi="Times New Roman" w:eastAsia="Times New Roman" w:cs="Times New Roman"/>
          <w:b/>
          <w:bCs/>
          <w:sz w:val="26"/>
          <w:szCs w:val="26"/>
          <w:lang w:val="vi-VN"/>
        </w:rPr>
        <w:t>2.3.1 Hệ thống các bảng trong cơ sở dữ liệu và sơ đồ diagram</w:t>
      </w:r>
      <w:bookmarkEnd w:id="28"/>
    </w:p>
    <w:p>
      <w:pPr>
        <w:pStyle w:val="13"/>
        <w:numPr>
          <w:ilvl w:val="0"/>
          <w:numId w:val="0"/>
        </w:numPr>
        <w:shd w:val="clear" w:color="auto" w:fill="FFFFFF"/>
        <w:wordWrap w:val="0"/>
        <w:spacing w:after="408" w:line="240" w:lineRule="auto"/>
        <w:jc w:val="both"/>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vi-VN"/>
        </w:rPr>
        <w:drawing>
          <wp:inline distT="0" distB="0" distL="114300" distR="114300">
            <wp:extent cx="5937885" cy="5686425"/>
            <wp:effectExtent l="0" t="0" r="5715" b="13335"/>
            <wp:docPr id="11" name="Picture 11" descr="diagram dat lich kham be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dat lich kham benh"/>
                    <pic:cNvPicPr>
                      <a:picLocks noChangeAspect="1"/>
                    </pic:cNvPicPr>
                  </pic:nvPicPr>
                  <pic:blipFill>
                    <a:blip r:embed="rId16"/>
                    <a:stretch>
                      <a:fillRect/>
                    </a:stretch>
                  </pic:blipFill>
                  <pic:spPr>
                    <a:xfrm>
                      <a:off x="0" y="0"/>
                      <a:ext cx="5937885" cy="5686425"/>
                    </a:xfrm>
                    <a:prstGeom prst="rect">
                      <a:avLst/>
                    </a:prstGeom>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4075" cy="2159635"/>
            <wp:effectExtent l="0" t="0" r="9525" b="4445"/>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pic:cNvPicPr>
                      <a:picLocks noChangeAspect="1"/>
                    </pic:cNvPicPr>
                  </pic:nvPicPr>
                  <pic:blipFill>
                    <a:blip r:embed="rId17"/>
                    <a:stretch>
                      <a:fillRect/>
                    </a:stretch>
                  </pic:blipFill>
                  <pic:spPr>
                    <a:xfrm>
                      <a:off x="0" y="0"/>
                      <a:ext cx="5934075" cy="2159635"/>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ind w:firstLine="720" w:firstLineChars="0"/>
        <w:jc w:val="both"/>
        <w:outlineLvl w:val="2"/>
        <w:rPr>
          <w:rFonts w:hint="default" w:ascii="Times New Roman" w:hAnsi="Times New Roman" w:cs="Times New Roman"/>
          <w:b/>
          <w:bCs/>
          <w:sz w:val="26"/>
          <w:szCs w:val="26"/>
          <w:lang w:val="vi-VN"/>
        </w:rPr>
      </w:pPr>
      <w:bookmarkStart w:id="29" w:name="_Toc28330"/>
      <w:r>
        <w:rPr>
          <w:rFonts w:hint="default" w:ascii="Times New Roman" w:hAnsi="Times New Roman" w:cs="Times New Roman"/>
          <w:b/>
          <w:bCs/>
          <w:sz w:val="26"/>
          <w:szCs w:val="26"/>
          <w:lang w:val="en-US"/>
        </w:rPr>
        <w:t xml:space="preserve">2.3.2 Chi </w:t>
      </w:r>
      <w:r>
        <w:rPr>
          <w:rFonts w:hint="default" w:ascii="Times New Roman" w:hAnsi="Times New Roman" w:cs="Times New Roman"/>
          <w:b/>
          <w:bCs/>
          <w:sz w:val="26"/>
          <w:szCs w:val="26"/>
          <w:lang w:val="vi-VN"/>
        </w:rPr>
        <w:t>tiết thuộc tính các bảng</w:t>
      </w:r>
      <w:bookmarkEnd w:id="29"/>
      <w:r>
        <w:rPr>
          <w:rFonts w:hint="default" w:ascii="Times New Roman" w:hAnsi="Times New Roman" w:cs="Times New Roman"/>
          <w:b/>
          <w:bCs/>
          <w:sz w:val="26"/>
          <w:szCs w:val="26"/>
          <w:lang w:val="vi-VN"/>
        </w:rPr>
        <w:t xml:space="preserve"> </w:t>
      </w:r>
    </w:p>
    <w:p>
      <w:pPr>
        <w:pStyle w:val="13"/>
        <w:numPr>
          <w:ilvl w:val="0"/>
          <w:numId w:val="0"/>
        </w:numPr>
        <w:shd w:val="clear" w:color="auto" w:fill="FFFFFF"/>
        <w:wordWrap w:val="0"/>
        <w:spacing w:after="408" w:line="240" w:lineRule="auto"/>
        <w:jc w:val="both"/>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eastAsia="Times New Roman" w:cs="Times New Roman"/>
          <w:b w:val="0"/>
          <w:bCs w:val="0"/>
          <w:sz w:val="26"/>
          <w:szCs w:val="26"/>
          <w:lang w:val="vi-VN"/>
        </w:rPr>
      </w:pPr>
      <w:r>
        <w:rPr>
          <w:rFonts w:hint="default" w:ascii="Times New Roman" w:hAnsi="Times New Roman" w:eastAsia="Times New Roman" w:cs="Times New Roman"/>
          <w:b/>
          <w:bCs/>
          <w:sz w:val="26"/>
          <w:szCs w:val="26"/>
          <w:lang w:val="vi-VN"/>
        </w:rPr>
        <w:tab/>
      </w:r>
      <w:r>
        <w:rPr>
          <w:rFonts w:hint="default" w:ascii="Times New Roman" w:hAnsi="Times New Roman" w:eastAsia="Times New Roman" w:cs="Times New Roman"/>
          <w:b/>
          <w:bCs/>
          <w:sz w:val="26"/>
          <w:szCs w:val="26"/>
          <w:lang w:val="vi-VN"/>
        </w:rPr>
        <w:t xml:space="preserve">- </w:t>
      </w:r>
      <w:r>
        <w:rPr>
          <w:rFonts w:hint="default" w:ascii="Times New Roman" w:hAnsi="Times New Roman" w:eastAsia="Times New Roman" w:cs="Times New Roman"/>
          <w:b w:val="0"/>
          <w:bCs w:val="0"/>
          <w:sz w:val="26"/>
          <w:szCs w:val="26"/>
          <w:lang w:val="vi-VN"/>
        </w:rPr>
        <w:t>User (Các tài khoản)</w:t>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5345" cy="2736850"/>
            <wp:effectExtent l="0" t="0" r="8255" b="635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pic:cNvPicPr>
                      <a:picLocks noChangeAspect="1"/>
                    </pic:cNvPicPr>
                  </pic:nvPicPr>
                  <pic:blipFill>
                    <a:blip r:embed="rId18"/>
                    <a:stretch>
                      <a:fillRect/>
                    </a:stretch>
                  </pic:blipFill>
                  <pic:spPr>
                    <a:xfrm>
                      <a:off x="0" y="0"/>
                      <a:ext cx="5935345" cy="2736850"/>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Specialtes (Chuyên khoa)</w:t>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155" cy="1556385"/>
            <wp:effectExtent l="0" t="0" r="4445" b="13335"/>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pic:cNvPicPr>
                      <a:picLocks noChangeAspect="1"/>
                    </pic:cNvPicPr>
                  </pic:nvPicPr>
                  <pic:blipFill>
                    <a:blip r:embed="rId19"/>
                    <a:stretch>
                      <a:fillRect/>
                    </a:stretch>
                  </pic:blipFill>
                  <pic:spPr>
                    <a:xfrm>
                      <a:off x="0" y="0"/>
                      <a:ext cx="5939155" cy="1556385"/>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Schedule (Các lịch khám bác sĩ tạo)</w:t>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155" cy="1831975"/>
            <wp:effectExtent l="0" t="0" r="4445" b="1206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pic:cNvPicPr>
                      <a:picLocks noChangeAspect="1"/>
                    </pic:cNvPicPr>
                  </pic:nvPicPr>
                  <pic:blipFill>
                    <a:blip r:embed="rId20"/>
                    <a:stretch>
                      <a:fillRect/>
                    </a:stretch>
                  </pic:blipFill>
                  <pic:spPr>
                    <a:xfrm>
                      <a:off x="0" y="0"/>
                      <a:ext cx="5939155" cy="1831975"/>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Notes (Cẩm nang)</w:t>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3600" cy="1528445"/>
            <wp:effectExtent l="0" t="0" r="0" b="10795"/>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pic:cNvPicPr>
                      <a:picLocks noChangeAspect="1"/>
                    </pic:cNvPicPr>
                  </pic:nvPicPr>
                  <pic:blipFill>
                    <a:blip r:embed="rId21"/>
                    <a:stretch>
                      <a:fillRect/>
                    </a:stretch>
                  </pic:blipFill>
                  <pic:spPr>
                    <a:xfrm>
                      <a:off x="0" y="0"/>
                      <a:ext cx="5943600" cy="1528445"/>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Markdowns (Thông tin giới thiệu về lĩnh vực khám của bác sĩ)</w:t>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1060" cy="1949450"/>
            <wp:effectExtent l="0" t="0" r="2540" b="1270"/>
            <wp:docPr id="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7"/>
                    <pic:cNvPicPr>
                      <a:picLocks noChangeAspect="1"/>
                    </pic:cNvPicPr>
                  </pic:nvPicPr>
                  <pic:blipFill>
                    <a:blip r:embed="rId22"/>
                    <a:stretch>
                      <a:fillRect/>
                    </a:stretch>
                  </pic:blipFill>
                  <pic:spPr>
                    <a:xfrm>
                      <a:off x="0" y="0"/>
                      <a:ext cx="5941060" cy="1949450"/>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Doctor_Infor (Thông tin chi tiết bác sĩ)</w:t>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8520" cy="2684780"/>
            <wp:effectExtent l="0" t="0" r="5080" b="12700"/>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pic:cNvPicPr>
                      <a:picLocks noChangeAspect="1"/>
                    </pic:cNvPicPr>
                  </pic:nvPicPr>
                  <pic:blipFill>
                    <a:blip r:embed="rId23"/>
                    <a:stretch>
                      <a:fillRect/>
                    </a:stretch>
                  </pic:blipFill>
                  <pic:spPr>
                    <a:xfrm>
                      <a:off x="0" y="0"/>
                      <a:ext cx="5938520" cy="2684780"/>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Clinics (Thông tin các cơ sở y tế, bệnh viện)</w:t>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155" cy="1762125"/>
            <wp:effectExtent l="0" t="0" r="4445" b="5715"/>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9"/>
                    <pic:cNvPicPr>
                      <a:picLocks noChangeAspect="1"/>
                    </pic:cNvPicPr>
                  </pic:nvPicPr>
                  <pic:blipFill>
                    <a:blip r:embed="rId24"/>
                    <a:stretch>
                      <a:fillRect/>
                    </a:stretch>
                  </pic:blipFill>
                  <pic:spPr>
                    <a:xfrm>
                      <a:off x="0" y="0"/>
                      <a:ext cx="5939155" cy="1762125"/>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Bookings (Các lịch khám mà bệnh nhân đặt)</w:t>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5345" cy="2044065"/>
            <wp:effectExtent l="0" t="0" r="8255" b="13335"/>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
                    <pic:cNvPicPr>
                      <a:picLocks noChangeAspect="1"/>
                    </pic:cNvPicPr>
                  </pic:nvPicPr>
                  <pic:blipFill>
                    <a:blip r:embed="rId25"/>
                    <a:stretch>
                      <a:fillRect/>
                    </a:stretch>
                  </pic:blipFill>
                  <pic:spPr>
                    <a:xfrm>
                      <a:off x="0" y="0"/>
                      <a:ext cx="5935345" cy="2044065"/>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Allcodes (Định danh mã)</w:t>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1060" cy="1626235"/>
            <wp:effectExtent l="0" t="0" r="2540" b="4445"/>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
                    <pic:cNvPicPr>
                      <a:picLocks noChangeAspect="1"/>
                    </pic:cNvPicPr>
                  </pic:nvPicPr>
                  <pic:blipFill>
                    <a:blip r:embed="rId26"/>
                    <a:stretch>
                      <a:fillRect/>
                    </a:stretch>
                  </pic:blipFill>
                  <pic:spPr>
                    <a:xfrm>
                      <a:off x="0" y="0"/>
                      <a:ext cx="5941060" cy="1626235"/>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eastAsia="Times New Roman" w:cs="Times New Roman"/>
          <w:b/>
          <w:bCs/>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eastAsia="Times New Roman" w:cs="Times New Roman"/>
          <w:b/>
          <w:bCs/>
          <w:sz w:val="26"/>
          <w:szCs w:val="26"/>
          <w:lang w:val="vi-VN"/>
        </w:rPr>
      </w:pPr>
    </w:p>
    <w:p>
      <w:pPr>
        <w:keepNext w:val="0"/>
        <w:keepLines w:val="0"/>
        <w:widowControl/>
        <w:suppressLineNumbers w:val="0"/>
        <w:jc w:val="center"/>
        <w:outlineLvl w:val="0"/>
        <w:rPr>
          <w:rFonts w:hint="default" w:ascii="Times New Roman" w:hAnsi="Times New Roman" w:cs="Times New Roman"/>
          <w:sz w:val="26"/>
          <w:szCs w:val="26"/>
        </w:rPr>
      </w:pPr>
      <w:bookmarkStart w:id="30" w:name="_Toc29529"/>
      <w:r>
        <w:rPr>
          <w:rFonts w:hint="default" w:ascii="Times New Roman" w:hAnsi="Times New Roman" w:eastAsia="TimesNewRomanPS-BoldMT" w:cs="Times New Roman"/>
          <w:b/>
          <w:bCs/>
          <w:color w:val="000000"/>
          <w:kern w:val="0"/>
          <w:sz w:val="26"/>
          <w:szCs w:val="26"/>
          <w:lang w:val="en-US" w:eastAsia="zh-CN" w:bidi="ar"/>
        </w:rPr>
        <w:t>CHƯƠNG 3: XÂY DỰNG VÀ THIẾT KẾ ỨNG DỤNG ĐẶT LỊCH</w:t>
      </w:r>
      <w:bookmarkEnd w:id="30"/>
    </w:p>
    <w:p>
      <w:pPr>
        <w:keepNext w:val="0"/>
        <w:keepLines w:val="0"/>
        <w:widowControl/>
        <w:suppressLineNumbers w:val="0"/>
        <w:jc w:val="center"/>
        <w:outlineLvl w:val="0"/>
        <w:rPr>
          <w:rFonts w:hint="default" w:ascii="Times New Roman" w:hAnsi="Times New Roman" w:eastAsia="TimesNewRomanPS-BoldMT" w:cs="Times New Roman"/>
          <w:b/>
          <w:bCs/>
          <w:color w:val="000000"/>
          <w:kern w:val="0"/>
          <w:sz w:val="26"/>
          <w:szCs w:val="26"/>
          <w:lang w:val="en-US" w:eastAsia="zh-CN" w:bidi="ar"/>
        </w:rPr>
      </w:pPr>
      <w:bookmarkStart w:id="31" w:name="_Toc23561"/>
      <w:r>
        <w:rPr>
          <w:rFonts w:hint="default" w:ascii="Times New Roman" w:hAnsi="Times New Roman" w:eastAsia="TimesNewRomanPS-BoldMT" w:cs="Times New Roman"/>
          <w:b/>
          <w:bCs/>
          <w:color w:val="000000"/>
          <w:kern w:val="0"/>
          <w:sz w:val="26"/>
          <w:szCs w:val="26"/>
          <w:lang w:val="en-US" w:eastAsia="zh-CN" w:bidi="ar"/>
        </w:rPr>
        <w:t xml:space="preserve">KHÁM </w:t>
      </w:r>
      <w:r>
        <w:rPr>
          <w:rFonts w:hint="default" w:ascii="Times New Roman" w:hAnsi="Times New Roman" w:eastAsia="TimesNewRomanPS-BoldMT" w:cs="Times New Roman"/>
          <w:b/>
          <w:bCs/>
          <w:color w:val="000000"/>
          <w:kern w:val="0"/>
          <w:sz w:val="26"/>
          <w:szCs w:val="26"/>
          <w:lang w:val="vi-VN" w:eastAsia="zh-CN" w:bidi="ar"/>
        </w:rPr>
        <w:t>BỆNH</w:t>
      </w:r>
      <w:bookmarkEnd w:id="31"/>
      <w:r>
        <w:rPr>
          <w:rFonts w:hint="default" w:ascii="Times New Roman" w:hAnsi="Times New Roman" w:eastAsia="TimesNewRomanPS-BoldMT" w:cs="Times New Roman"/>
          <w:b/>
          <w:bCs/>
          <w:color w:val="000000"/>
          <w:kern w:val="0"/>
          <w:sz w:val="26"/>
          <w:szCs w:val="26"/>
          <w:lang w:val="en-US" w:eastAsia="zh-CN" w:bidi="ar"/>
        </w:rPr>
        <w:t xml:space="preserve"> </w:t>
      </w:r>
    </w:p>
    <w:p>
      <w:pPr>
        <w:keepNext w:val="0"/>
        <w:keepLines w:val="0"/>
        <w:widowControl/>
        <w:suppressLineNumbers w:val="0"/>
        <w:jc w:val="both"/>
        <w:rPr>
          <w:rFonts w:hint="default" w:ascii="Times New Roman" w:hAnsi="Times New Roman" w:eastAsia="TimesNewRomanPS-BoldMT" w:cs="Times New Roman"/>
          <w:b/>
          <w:bCs/>
          <w:color w:val="000000"/>
          <w:kern w:val="0"/>
          <w:sz w:val="26"/>
          <w:szCs w:val="26"/>
          <w:lang w:val="en-US" w:eastAsia="zh-CN" w:bidi="ar"/>
        </w:rPr>
      </w:pPr>
    </w:p>
    <w:p>
      <w:pPr>
        <w:keepNext w:val="0"/>
        <w:keepLines w:val="0"/>
        <w:widowControl/>
        <w:suppressLineNumbers w:val="0"/>
        <w:jc w:val="left"/>
        <w:outlineLvl w:val="1"/>
        <w:rPr>
          <w:rFonts w:hint="default" w:ascii="Times New Roman" w:hAnsi="Times New Roman" w:cs="Times New Roman"/>
          <w:sz w:val="26"/>
          <w:szCs w:val="26"/>
        </w:rPr>
      </w:pPr>
      <w:bookmarkStart w:id="32" w:name="_Toc5041"/>
      <w:r>
        <w:rPr>
          <w:rFonts w:hint="default" w:ascii="Times New Roman" w:hAnsi="Times New Roman" w:eastAsia="TimesNewRomanPS-BoldMT" w:cs="Times New Roman"/>
          <w:b/>
          <w:bCs/>
          <w:color w:val="000000"/>
          <w:kern w:val="0"/>
          <w:sz w:val="26"/>
          <w:szCs w:val="26"/>
          <w:lang w:val="en-US" w:eastAsia="zh-CN" w:bidi="ar"/>
        </w:rPr>
        <w:t>3.1 Giao diện trang web và chức năng dành cho bệnh nhân</w:t>
      </w:r>
      <w:bookmarkEnd w:id="32"/>
      <w:r>
        <w:rPr>
          <w:rFonts w:hint="default" w:ascii="Times New Roman" w:hAnsi="Times New Roman" w:eastAsia="TimesNewRomanPS-BoldMT" w:cs="Times New Roman"/>
          <w:b/>
          <w:bCs/>
          <w:color w:val="000000"/>
          <w:kern w:val="0"/>
          <w:sz w:val="26"/>
          <w:szCs w:val="26"/>
          <w:lang w:val="en-US" w:eastAsia="zh-CN" w:bidi="ar"/>
        </w:rPr>
        <w:t xml:space="preserve"> </w:t>
      </w:r>
    </w:p>
    <w:p>
      <w:pPr>
        <w:keepNext w:val="0"/>
        <w:keepLines w:val="0"/>
        <w:widowControl/>
        <w:suppressLineNumbers w:val="0"/>
        <w:jc w:val="left"/>
        <w:outlineLvl w:val="2"/>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en-US"/>
        </w:rPr>
        <w:tab/>
      </w:r>
      <w:bookmarkStart w:id="33" w:name="_Toc21948"/>
      <w:r>
        <w:rPr>
          <w:rFonts w:hint="default" w:ascii="Times New Roman" w:hAnsi="Times New Roman" w:eastAsia="Times New Roman" w:cs="Times New Roman"/>
          <w:b/>
          <w:bCs/>
          <w:sz w:val="26"/>
          <w:szCs w:val="26"/>
          <w:lang w:val="en-US"/>
        </w:rPr>
        <w:t xml:space="preserve">+ </w:t>
      </w:r>
      <w:r>
        <w:rPr>
          <w:rFonts w:hint="default" w:ascii="Times New Roman" w:hAnsi="Times New Roman" w:eastAsia="SimSun" w:cs="Times New Roman"/>
          <w:color w:val="000000"/>
          <w:kern w:val="0"/>
          <w:sz w:val="26"/>
          <w:szCs w:val="26"/>
          <w:lang w:val="en-US" w:eastAsia="zh-CN" w:bidi="ar"/>
        </w:rPr>
        <w:t>Trang chủ: Hiển thị thông tin website, giới thiệu về trang web, danh sách lựa</w:t>
      </w:r>
      <w:bookmarkEnd w:id="33"/>
      <w:r>
        <w:rPr>
          <w:rFonts w:hint="default" w:ascii="Times New Roman" w:hAnsi="Times New Roman" w:eastAsia="SimSun" w:cs="Times New Roman"/>
          <w:color w:val="000000"/>
          <w:kern w:val="0"/>
          <w:sz w:val="26"/>
          <w:szCs w:val="26"/>
          <w:lang w:val="en-US" w:eastAsia="zh-CN" w:bidi="ar"/>
        </w:rPr>
        <w:t xml:space="preserve"> </w:t>
      </w:r>
    </w:p>
    <w:p>
      <w:pPr>
        <w:keepNext w:val="0"/>
        <w:keepLines w:val="0"/>
        <w:widowControl/>
        <w:suppressLineNumbers w:val="0"/>
        <w:ind w:firstLine="720" w:firstLineChars="0"/>
        <w:jc w:val="left"/>
        <w:outlineLvl w:val="2"/>
        <w:rPr>
          <w:rFonts w:hint="default" w:ascii="Times New Roman" w:hAnsi="Times New Roman" w:eastAsia="SimSun" w:cs="Times New Roman"/>
          <w:color w:val="000000"/>
          <w:kern w:val="0"/>
          <w:sz w:val="26"/>
          <w:szCs w:val="26"/>
          <w:lang w:val="en-US" w:eastAsia="zh-CN" w:bidi="ar"/>
        </w:rPr>
      </w:pPr>
      <w:bookmarkStart w:id="34" w:name="_Toc23043"/>
      <w:r>
        <w:rPr>
          <w:rFonts w:hint="default" w:ascii="Times New Roman" w:hAnsi="Times New Roman" w:eastAsia="SimSun" w:cs="Times New Roman"/>
          <w:color w:val="000000"/>
          <w:kern w:val="0"/>
          <w:sz w:val="26"/>
          <w:szCs w:val="26"/>
          <w:lang w:val="en-US" w:eastAsia="zh-CN" w:bidi="ar"/>
        </w:rPr>
        <w:t>chọn chức năng</w:t>
      </w:r>
      <w:bookmarkEnd w:id="34"/>
    </w:p>
    <w:p>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p>
    <w:p>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2877185"/>
            <wp:effectExtent l="0" t="0" r="3810" b="3175"/>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2"/>
                    <pic:cNvPicPr>
                      <a:picLocks noChangeAspect="1"/>
                    </pic:cNvPicPr>
                  </pic:nvPicPr>
                  <pic:blipFill>
                    <a:blip r:embed="rId27"/>
                    <a:stretch>
                      <a:fillRect/>
                    </a:stretch>
                  </pic:blipFill>
                  <pic:spPr>
                    <a:xfrm>
                      <a:off x="0" y="0"/>
                      <a:ext cx="5939790" cy="287718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26"/>
          <w:szCs w:val="26"/>
        </w:rPr>
      </w:pPr>
    </w:p>
    <w:p>
      <w:pPr>
        <w:keepNext w:val="0"/>
        <w:keepLines w:val="0"/>
        <w:widowControl/>
        <w:suppressLineNumbers w:val="0"/>
        <w:jc w:val="left"/>
        <w:rPr>
          <w:rFonts w:hint="default" w:ascii="Times New Roman" w:hAnsi="Times New Roman" w:cs="Times New Roman"/>
          <w:sz w:val="26"/>
          <w:szCs w:val="26"/>
        </w:rPr>
      </w:pPr>
    </w:p>
    <w:p>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2512060"/>
            <wp:effectExtent l="0" t="0" r="3810" b="254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3"/>
                    <pic:cNvPicPr>
                      <a:picLocks noChangeAspect="1"/>
                    </pic:cNvPicPr>
                  </pic:nvPicPr>
                  <pic:blipFill>
                    <a:blip r:embed="rId28"/>
                    <a:stretch>
                      <a:fillRect/>
                    </a:stretch>
                  </pic:blipFill>
                  <pic:spPr>
                    <a:xfrm>
                      <a:off x="0" y="0"/>
                      <a:ext cx="5939790" cy="251206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26"/>
          <w:szCs w:val="26"/>
        </w:rPr>
      </w:pPr>
    </w:p>
    <w:p>
      <w:pPr>
        <w:keepNext w:val="0"/>
        <w:keepLines w:val="0"/>
        <w:widowControl/>
        <w:suppressLineNumbers w:val="0"/>
        <w:jc w:val="left"/>
        <w:rPr>
          <w:rFonts w:hint="default" w:ascii="Times New Roman" w:hAnsi="Times New Roman" w:cs="Times New Roman"/>
          <w:sz w:val="26"/>
          <w:szCs w:val="26"/>
        </w:rPr>
      </w:pPr>
    </w:p>
    <w:p>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0900" cy="2632710"/>
            <wp:effectExtent l="0" t="0" r="12700" b="381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4"/>
                    <pic:cNvPicPr>
                      <a:picLocks noChangeAspect="1"/>
                    </pic:cNvPicPr>
                  </pic:nvPicPr>
                  <pic:blipFill>
                    <a:blip r:embed="rId29"/>
                    <a:stretch>
                      <a:fillRect/>
                    </a:stretch>
                  </pic:blipFill>
                  <pic:spPr>
                    <a:xfrm>
                      <a:off x="0" y="0"/>
                      <a:ext cx="5930900" cy="263271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26"/>
          <w:szCs w:val="26"/>
        </w:rPr>
      </w:pPr>
    </w:p>
    <w:p>
      <w:pPr>
        <w:keepNext w:val="0"/>
        <w:keepLines w:val="0"/>
        <w:widowControl/>
        <w:suppressLineNumbers w:val="0"/>
        <w:jc w:val="left"/>
        <w:rPr>
          <w:rFonts w:hint="default" w:ascii="Times New Roman" w:hAnsi="Times New Roman" w:cs="Times New Roman"/>
          <w:sz w:val="26"/>
          <w:szCs w:val="26"/>
        </w:rPr>
      </w:pPr>
    </w:p>
    <w:p>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2233930"/>
            <wp:effectExtent l="0" t="0" r="3810" b="635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5"/>
                    <pic:cNvPicPr>
                      <a:picLocks noChangeAspect="1"/>
                    </pic:cNvPicPr>
                  </pic:nvPicPr>
                  <pic:blipFill>
                    <a:blip r:embed="rId30"/>
                    <a:stretch>
                      <a:fillRect/>
                    </a:stretch>
                  </pic:blipFill>
                  <pic:spPr>
                    <a:xfrm>
                      <a:off x="0" y="0"/>
                      <a:ext cx="5939790" cy="223393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26"/>
          <w:szCs w:val="26"/>
        </w:rPr>
      </w:pPr>
    </w:p>
    <w:p>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2867660"/>
            <wp:effectExtent l="0" t="0" r="3810" b="12700"/>
            <wp:docPr id="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6"/>
                    <pic:cNvPicPr>
                      <a:picLocks noChangeAspect="1"/>
                    </pic:cNvPicPr>
                  </pic:nvPicPr>
                  <pic:blipFill>
                    <a:blip r:embed="rId31"/>
                    <a:stretch>
                      <a:fillRect/>
                    </a:stretch>
                  </pic:blipFill>
                  <pic:spPr>
                    <a:xfrm>
                      <a:off x="0" y="0"/>
                      <a:ext cx="5939790" cy="2867660"/>
                    </a:xfrm>
                    <a:prstGeom prst="rect">
                      <a:avLst/>
                    </a:prstGeom>
                    <a:noFill/>
                    <a:ln>
                      <a:noFill/>
                    </a:ln>
                  </pic:spPr>
                </pic:pic>
              </a:graphicData>
            </a:graphic>
          </wp:inline>
        </w:drawing>
      </w:r>
    </w:p>
    <w:p>
      <w:pPr>
        <w:keepNext w:val="0"/>
        <w:keepLines w:val="0"/>
        <w:widowControl/>
        <w:suppressLineNumbers w:val="0"/>
        <w:jc w:val="left"/>
        <w:outlineLvl w:val="2"/>
        <w:rPr>
          <w:rFonts w:hint="default" w:ascii="Times New Roman" w:hAnsi="Times New Roman" w:cs="Times New Roman"/>
          <w:sz w:val="26"/>
          <w:szCs w:val="26"/>
          <w:lang w:val="vi-VN"/>
        </w:rPr>
      </w:pPr>
      <w:r>
        <w:rPr>
          <w:rFonts w:hint="default" w:ascii="Times New Roman" w:hAnsi="Times New Roman" w:cs="Times New Roman"/>
          <w:sz w:val="26"/>
          <w:szCs w:val="26"/>
          <w:lang w:val="en-US"/>
        </w:rPr>
        <w:tab/>
      </w:r>
      <w:bookmarkStart w:id="35" w:name="_Toc7591"/>
      <w:r>
        <w:rPr>
          <w:rFonts w:hint="default" w:ascii="Times New Roman" w:hAnsi="Times New Roman" w:cs="Times New Roman"/>
          <w:sz w:val="26"/>
          <w:szCs w:val="26"/>
          <w:lang w:val="en-US"/>
        </w:rPr>
        <w:t>+ Giao di</w:t>
      </w:r>
      <w:r>
        <w:rPr>
          <w:rFonts w:hint="default" w:ascii="Times New Roman" w:hAnsi="Times New Roman" w:cs="Times New Roman"/>
          <w:sz w:val="26"/>
          <w:szCs w:val="26"/>
          <w:lang w:val="vi-VN"/>
        </w:rPr>
        <w:t>ện chức năng tìm kiếm chuyên khoa</w:t>
      </w:r>
      <w:bookmarkEnd w:id="35"/>
      <w:r>
        <w:rPr>
          <w:rFonts w:hint="default" w:ascii="Times New Roman" w:hAnsi="Times New Roman" w:cs="Times New Roman"/>
          <w:sz w:val="26"/>
          <w:szCs w:val="26"/>
          <w:lang w:val="vi-VN"/>
        </w:rPr>
        <w:t xml:space="preserve"> </w:t>
      </w:r>
    </w:p>
    <w:p>
      <w:pPr>
        <w:keepNext w:val="0"/>
        <w:keepLines w:val="0"/>
        <w:widowControl/>
        <w:suppressLineNumbers w:val="0"/>
        <w:jc w:val="left"/>
        <w:rPr>
          <w:rFonts w:hint="default" w:ascii="Times New Roman" w:hAnsi="Times New Roman" w:cs="Times New Roman"/>
          <w:sz w:val="26"/>
          <w:szCs w:val="26"/>
          <w:lang w:val="vi-VN"/>
        </w:rPr>
      </w:pPr>
    </w:p>
    <w:p>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2170" cy="2154555"/>
            <wp:effectExtent l="0" t="0" r="11430" b="9525"/>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pic:cNvPicPr>
                  </pic:nvPicPr>
                  <pic:blipFill>
                    <a:blip r:embed="rId32"/>
                    <a:stretch>
                      <a:fillRect/>
                    </a:stretch>
                  </pic:blipFill>
                  <pic:spPr>
                    <a:xfrm>
                      <a:off x="0" y="0"/>
                      <a:ext cx="5932170" cy="215455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26"/>
          <w:szCs w:val="26"/>
        </w:rPr>
      </w:pPr>
    </w:p>
    <w:p>
      <w:pPr>
        <w:keepNext w:val="0"/>
        <w:keepLines w:val="0"/>
        <w:widowControl/>
        <w:suppressLineNumbers w:val="0"/>
        <w:jc w:val="left"/>
        <w:outlineLvl w:val="2"/>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ab/>
      </w:r>
      <w:bookmarkStart w:id="36" w:name="_Toc4676"/>
      <w:r>
        <w:rPr>
          <w:rFonts w:hint="default" w:ascii="Times New Roman" w:hAnsi="Times New Roman" w:cs="Times New Roman"/>
          <w:sz w:val="26"/>
          <w:szCs w:val="26"/>
          <w:lang w:val="vi-VN" w:eastAsia="zh-CN"/>
        </w:rPr>
        <w:t>+Giao diện xem các chuyên khoa</w:t>
      </w:r>
      <w:bookmarkEnd w:id="36"/>
    </w:p>
    <w:p>
      <w:pPr>
        <w:keepNext w:val="0"/>
        <w:keepLines w:val="0"/>
        <w:widowControl/>
        <w:suppressLineNumbers w:val="0"/>
        <w:jc w:val="left"/>
        <w:rPr>
          <w:rFonts w:hint="default" w:ascii="Times New Roman" w:hAnsi="Times New Roman" w:cs="Times New Roman"/>
          <w:sz w:val="26"/>
          <w:szCs w:val="26"/>
          <w:lang w:val="vi-VN" w:eastAsia="zh-CN"/>
        </w:rPr>
      </w:pPr>
    </w:p>
    <w:p>
      <w:pPr>
        <w:keepNext w:val="0"/>
        <w:keepLines w:val="0"/>
        <w:widowControl/>
        <w:suppressLineNumbers w:val="0"/>
        <w:jc w:val="left"/>
        <w:rPr>
          <w:rFonts w:hint="default" w:ascii="Times New Roman" w:hAnsi="Times New Roman" w:cs="Times New Roman"/>
          <w:sz w:val="26"/>
          <w:szCs w:val="26"/>
          <w:lang w:val="vi-VN" w:eastAsia="zh-CN"/>
        </w:rPr>
      </w:pPr>
      <w:r>
        <w:rPr>
          <w:rFonts w:hint="default" w:ascii="Times New Roman" w:hAnsi="Times New Roman" w:cs="Times New Roman"/>
          <w:sz w:val="26"/>
          <w:szCs w:val="26"/>
        </w:rPr>
        <w:drawing>
          <wp:inline distT="0" distB="0" distL="114300" distR="114300">
            <wp:extent cx="5939790" cy="2787650"/>
            <wp:effectExtent l="0" t="0" r="3810" b="127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pic:cNvPicPr>
                  </pic:nvPicPr>
                  <pic:blipFill>
                    <a:blip r:embed="rId33"/>
                    <a:stretch>
                      <a:fillRect/>
                    </a:stretch>
                  </pic:blipFill>
                  <pic:spPr>
                    <a:xfrm>
                      <a:off x="0" y="0"/>
                      <a:ext cx="5939790" cy="2787650"/>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eastAsia="Times New Roman" w:cs="Times New Roman"/>
          <w:b/>
          <w:bCs/>
          <w:sz w:val="26"/>
          <w:szCs w:val="26"/>
          <w:lang w:val="en-US"/>
        </w:rPr>
      </w:pPr>
    </w:p>
    <w:p>
      <w:pPr>
        <w:pStyle w:val="13"/>
        <w:numPr>
          <w:ilvl w:val="0"/>
          <w:numId w:val="0"/>
        </w:numPr>
        <w:shd w:val="clear" w:color="auto" w:fill="FFFFFF"/>
        <w:wordWrap w:val="0"/>
        <w:spacing w:after="408" w:line="240" w:lineRule="auto"/>
        <w:jc w:val="both"/>
        <w:outlineLvl w:val="2"/>
        <w:rPr>
          <w:rFonts w:hint="default" w:ascii="Times New Roman" w:hAnsi="Times New Roman" w:eastAsia="Times New Roman" w:cs="Times New Roman"/>
          <w:b w:val="0"/>
          <w:bCs w:val="0"/>
          <w:sz w:val="26"/>
          <w:szCs w:val="26"/>
          <w:lang w:val="vi-VN"/>
        </w:rPr>
      </w:pPr>
      <w:r>
        <w:rPr>
          <w:rFonts w:hint="default" w:ascii="Times New Roman" w:hAnsi="Times New Roman" w:eastAsia="Times New Roman" w:cs="Times New Roman"/>
          <w:b/>
          <w:bCs/>
          <w:sz w:val="26"/>
          <w:szCs w:val="26"/>
          <w:lang w:val="vi-VN"/>
        </w:rPr>
        <w:tab/>
      </w:r>
      <w:bookmarkStart w:id="37" w:name="_Toc8962"/>
      <w:r>
        <w:rPr>
          <w:rFonts w:hint="default" w:ascii="Times New Roman" w:hAnsi="Times New Roman" w:eastAsia="Times New Roman" w:cs="Times New Roman"/>
          <w:b/>
          <w:bCs/>
          <w:sz w:val="26"/>
          <w:szCs w:val="26"/>
          <w:lang w:val="vi-VN"/>
        </w:rPr>
        <w:t xml:space="preserve">+ </w:t>
      </w:r>
      <w:r>
        <w:rPr>
          <w:rFonts w:hint="default" w:ascii="Times New Roman" w:hAnsi="Times New Roman" w:eastAsia="Times New Roman" w:cs="Times New Roman"/>
          <w:b w:val="0"/>
          <w:bCs w:val="0"/>
          <w:sz w:val="26"/>
          <w:szCs w:val="26"/>
          <w:lang w:val="vi-VN"/>
        </w:rPr>
        <w:t>Giao diện xem chi tiết một chuyên khoa</w:t>
      </w:r>
      <w:bookmarkEnd w:id="37"/>
    </w:p>
    <w:p>
      <w:pPr>
        <w:pStyle w:val="13"/>
        <w:numPr>
          <w:ilvl w:val="0"/>
          <w:numId w:val="0"/>
        </w:numPr>
        <w:shd w:val="clear" w:color="auto" w:fill="FFFFFF"/>
        <w:wordWrap w:val="0"/>
        <w:spacing w:after="408" w:line="240" w:lineRule="auto"/>
        <w:jc w:val="both"/>
        <w:rPr>
          <w:rFonts w:hint="default" w:ascii="Times New Roman" w:hAnsi="Times New Roman" w:eastAsia="Times New Roman" w:cs="Times New Roman"/>
          <w:b w:val="0"/>
          <w:bCs w:val="0"/>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2264410"/>
            <wp:effectExtent l="0" t="0" r="3810" b="635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pic:cNvPicPr>
                  </pic:nvPicPr>
                  <pic:blipFill>
                    <a:blip r:embed="rId34"/>
                    <a:stretch>
                      <a:fillRect/>
                    </a:stretch>
                  </pic:blipFill>
                  <pic:spPr>
                    <a:xfrm>
                      <a:off x="0" y="0"/>
                      <a:ext cx="5939790" cy="2264410"/>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155" cy="2884170"/>
            <wp:effectExtent l="0" t="0" r="4445" b="11430"/>
            <wp:docPr id="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0"/>
                    <pic:cNvPicPr>
                      <a:picLocks noChangeAspect="1"/>
                    </pic:cNvPicPr>
                  </pic:nvPicPr>
                  <pic:blipFill>
                    <a:blip r:embed="rId35"/>
                    <a:stretch>
                      <a:fillRect/>
                    </a:stretch>
                  </pic:blipFill>
                  <pic:spPr>
                    <a:xfrm>
                      <a:off x="0" y="0"/>
                      <a:ext cx="5939155" cy="2884170"/>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outlineLvl w:val="2"/>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bookmarkStart w:id="38" w:name="_Toc23934"/>
      <w:r>
        <w:rPr>
          <w:rFonts w:hint="default" w:ascii="Times New Roman" w:hAnsi="Times New Roman" w:cs="Times New Roman"/>
          <w:sz w:val="26"/>
          <w:szCs w:val="26"/>
          <w:lang w:val="vi-VN"/>
        </w:rPr>
        <w:t>+ Giao diện xem các cơ sở y tế</w:t>
      </w:r>
      <w:bookmarkEnd w:id="38"/>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2787650"/>
            <wp:effectExtent l="0" t="0" r="3810" b="1270"/>
            <wp:docPr id="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1"/>
                    <pic:cNvPicPr>
                      <a:picLocks noChangeAspect="1"/>
                    </pic:cNvPicPr>
                  </pic:nvPicPr>
                  <pic:blipFill>
                    <a:blip r:embed="rId36"/>
                    <a:stretch>
                      <a:fillRect/>
                    </a:stretch>
                  </pic:blipFill>
                  <pic:spPr>
                    <a:xfrm>
                      <a:off x="0" y="0"/>
                      <a:ext cx="5939790" cy="2787650"/>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outlineLvl w:val="2"/>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bookmarkStart w:id="39" w:name="_Toc32408"/>
      <w:r>
        <w:rPr>
          <w:rFonts w:hint="default" w:ascii="Times New Roman" w:hAnsi="Times New Roman" w:cs="Times New Roman"/>
          <w:sz w:val="26"/>
          <w:szCs w:val="26"/>
          <w:lang w:val="vi-VN"/>
        </w:rPr>
        <w:t>+ Giao diện xem chi tiết một cơ sở y tế</w:t>
      </w:r>
      <w:bookmarkEnd w:id="39"/>
      <w:r>
        <w:rPr>
          <w:rFonts w:hint="default" w:ascii="Times New Roman" w:hAnsi="Times New Roman" w:cs="Times New Roman"/>
          <w:sz w:val="26"/>
          <w:szCs w:val="26"/>
          <w:lang w:val="vi-VN"/>
        </w:rPr>
        <w:t xml:space="preserve"> </w:t>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2805" cy="2890520"/>
            <wp:effectExtent l="0" t="0" r="10795" b="5080"/>
            <wp:docPr id="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2"/>
                    <pic:cNvPicPr>
                      <a:picLocks noChangeAspect="1"/>
                    </pic:cNvPicPr>
                  </pic:nvPicPr>
                  <pic:blipFill>
                    <a:blip r:embed="rId37"/>
                    <a:stretch>
                      <a:fillRect/>
                    </a:stretch>
                  </pic:blipFill>
                  <pic:spPr>
                    <a:xfrm>
                      <a:off x="0" y="0"/>
                      <a:ext cx="5932805" cy="2890520"/>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2855595"/>
            <wp:effectExtent l="0" t="0" r="3810" b="9525"/>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pic:cNvPicPr>
                  </pic:nvPicPr>
                  <pic:blipFill>
                    <a:blip r:embed="rId38"/>
                    <a:stretch>
                      <a:fillRect/>
                    </a:stretch>
                  </pic:blipFill>
                  <pic:spPr>
                    <a:xfrm>
                      <a:off x="0" y="0"/>
                      <a:ext cx="5939790" cy="2855595"/>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outlineLvl w:val="2"/>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bookmarkStart w:id="40" w:name="_Toc9614"/>
      <w:r>
        <w:rPr>
          <w:rFonts w:hint="default" w:ascii="Times New Roman" w:hAnsi="Times New Roman" w:cs="Times New Roman"/>
          <w:sz w:val="26"/>
          <w:szCs w:val="26"/>
          <w:lang w:val="vi-VN"/>
        </w:rPr>
        <w:t>+ Giao diện xem các bác sĩ</w:t>
      </w:r>
      <w:bookmarkEnd w:id="40"/>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2883535"/>
            <wp:effectExtent l="0" t="0" r="3810" b="12065"/>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pic:cNvPicPr>
                  </pic:nvPicPr>
                  <pic:blipFill>
                    <a:blip r:embed="rId39"/>
                    <a:stretch>
                      <a:fillRect/>
                    </a:stretch>
                  </pic:blipFill>
                  <pic:spPr>
                    <a:xfrm>
                      <a:off x="0" y="0"/>
                      <a:ext cx="5939790" cy="2883535"/>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outlineLvl w:val="2"/>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bookmarkStart w:id="41" w:name="_Toc24075"/>
      <w:r>
        <w:rPr>
          <w:rFonts w:hint="default" w:ascii="Times New Roman" w:hAnsi="Times New Roman" w:cs="Times New Roman"/>
          <w:sz w:val="26"/>
          <w:szCs w:val="26"/>
          <w:lang w:val="vi-VN"/>
        </w:rPr>
        <w:t>+ Giao diện xem chi tiết một bác sĩ</w:t>
      </w:r>
      <w:bookmarkEnd w:id="41"/>
      <w:r>
        <w:rPr>
          <w:rFonts w:hint="default" w:ascii="Times New Roman" w:hAnsi="Times New Roman" w:cs="Times New Roman"/>
          <w:sz w:val="26"/>
          <w:szCs w:val="26"/>
          <w:lang w:val="vi-VN"/>
        </w:rPr>
        <w:t xml:space="preserve"> </w:t>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2864485"/>
            <wp:effectExtent l="0" t="0" r="3810" b="635"/>
            <wp:docPr id="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5"/>
                    <pic:cNvPicPr>
                      <a:picLocks noChangeAspect="1"/>
                    </pic:cNvPicPr>
                  </pic:nvPicPr>
                  <pic:blipFill>
                    <a:blip r:embed="rId40"/>
                    <a:stretch>
                      <a:fillRect/>
                    </a:stretch>
                  </pic:blipFill>
                  <pic:spPr>
                    <a:xfrm>
                      <a:off x="0" y="0"/>
                      <a:ext cx="5939790" cy="2864485"/>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2965" cy="2056765"/>
            <wp:effectExtent l="0" t="0" r="635" b="635"/>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pic:cNvPicPr>
                  </pic:nvPicPr>
                  <pic:blipFill>
                    <a:blip r:embed="rId41"/>
                    <a:stretch>
                      <a:fillRect/>
                    </a:stretch>
                  </pic:blipFill>
                  <pic:spPr>
                    <a:xfrm>
                      <a:off x="0" y="0"/>
                      <a:ext cx="5942965" cy="2056765"/>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ind w:left="720" w:leftChars="0"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Phần comment </w:t>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lang w:val="vi-VN"/>
        </w:rPr>
        <w:tab/>
      </w:r>
      <w:r>
        <w:rPr>
          <w:rFonts w:hint="default" w:ascii="Times New Roman" w:hAnsi="Times New Roman" w:cs="Times New Roman"/>
          <w:sz w:val="26"/>
          <w:szCs w:val="26"/>
        </w:rPr>
        <w:drawing>
          <wp:inline distT="0" distB="0" distL="114300" distR="114300">
            <wp:extent cx="5939790" cy="2883535"/>
            <wp:effectExtent l="0" t="0" r="3810" b="12065"/>
            <wp:docPr id="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7"/>
                    <pic:cNvPicPr>
                      <a:picLocks noChangeAspect="1"/>
                    </pic:cNvPicPr>
                  </pic:nvPicPr>
                  <pic:blipFill>
                    <a:blip r:embed="rId42"/>
                    <a:stretch>
                      <a:fillRect/>
                    </a:stretch>
                  </pic:blipFill>
                  <pic:spPr>
                    <a:xfrm>
                      <a:off x="0" y="0"/>
                      <a:ext cx="5939790" cy="2883535"/>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outlineLvl w:val="2"/>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bookmarkStart w:id="42" w:name="_Toc2019"/>
      <w:r>
        <w:rPr>
          <w:rFonts w:hint="default" w:ascii="Times New Roman" w:hAnsi="Times New Roman" w:cs="Times New Roman"/>
          <w:sz w:val="26"/>
          <w:szCs w:val="26"/>
          <w:lang w:val="vi-VN"/>
        </w:rPr>
        <w:t>+ Giao diện xem danh mục các cẩm nang</w:t>
      </w:r>
      <w:bookmarkEnd w:id="42"/>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2802890"/>
            <wp:effectExtent l="0" t="0" r="3810" b="127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pic:cNvPicPr>
                  </pic:nvPicPr>
                  <pic:blipFill>
                    <a:blip r:embed="rId43"/>
                    <a:stretch>
                      <a:fillRect/>
                    </a:stretch>
                  </pic:blipFill>
                  <pic:spPr>
                    <a:xfrm>
                      <a:off x="0" y="0"/>
                      <a:ext cx="5939790" cy="2802890"/>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outlineLvl w:val="2"/>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bookmarkStart w:id="43" w:name="_Toc15901"/>
      <w:r>
        <w:rPr>
          <w:rFonts w:hint="default" w:ascii="Times New Roman" w:hAnsi="Times New Roman" w:cs="Times New Roman"/>
          <w:sz w:val="26"/>
          <w:szCs w:val="26"/>
          <w:lang w:val="vi-VN"/>
        </w:rPr>
        <w:t>+ Giao diện xem chi tiết 1 cẩm nang</w:t>
      </w:r>
      <w:bookmarkEnd w:id="43"/>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2892425"/>
            <wp:effectExtent l="0" t="0" r="3810" b="3175"/>
            <wp:docPr id="3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9"/>
                    <pic:cNvPicPr>
                      <a:picLocks noChangeAspect="1"/>
                    </pic:cNvPicPr>
                  </pic:nvPicPr>
                  <pic:blipFill>
                    <a:blip r:embed="rId44"/>
                    <a:stretch>
                      <a:fillRect/>
                    </a:stretch>
                  </pic:blipFill>
                  <pic:spPr>
                    <a:xfrm>
                      <a:off x="0" y="0"/>
                      <a:ext cx="5939790" cy="2892425"/>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outlineLvl w:val="2"/>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bookmarkStart w:id="44" w:name="_Toc14108"/>
      <w:r>
        <w:rPr>
          <w:rFonts w:hint="default" w:ascii="Times New Roman" w:hAnsi="Times New Roman" w:cs="Times New Roman"/>
          <w:sz w:val="26"/>
          <w:szCs w:val="26"/>
          <w:lang w:val="vi-VN"/>
        </w:rPr>
        <w:t>+ Giao diện đặt lịch khám bệnh</w:t>
      </w:r>
      <w:bookmarkEnd w:id="44"/>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155" cy="4027805"/>
            <wp:effectExtent l="0" t="0" r="4445" b="10795"/>
            <wp:docPr id="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0"/>
                    <pic:cNvPicPr>
                      <a:picLocks noChangeAspect="1"/>
                    </pic:cNvPicPr>
                  </pic:nvPicPr>
                  <pic:blipFill>
                    <a:blip r:embed="rId45"/>
                    <a:stretch>
                      <a:fillRect/>
                    </a:stretch>
                  </pic:blipFill>
                  <pic:spPr>
                    <a:xfrm>
                      <a:off x="0" y="0"/>
                      <a:ext cx="5939155" cy="4027805"/>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outlineLvl w:val="2"/>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bookmarkStart w:id="45" w:name="_Toc5192"/>
      <w:r>
        <w:rPr>
          <w:rFonts w:hint="default" w:ascii="Times New Roman" w:hAnsi="Times New Roman" w:cs="Times New Roman"/>
          <w:sz w:val="26"/>
          <w:szCs w:val="26"/>
          <w:lang w:val="vi-VN"/>
        </w:rPr>
        <w:t>+ Khi click xác nhận đăng ký sau khi điền đủ thông tin thì email xác nhận đặt lịch</w:t>
      </w:r>
      <w:bookmarkEnd w:id="45"/>
      <w:r>
        <w:rPr>
          <w:rFonts w:hint="default" w:ascii="Times New Roman" w:hAnsi="Times New Roman" w:cs="Times New Roman"/>
          <w:sz w:val="26"/>
          <w:szCs w:val="26"/>
          <w:lang w:val="vi-VN"/>
        </w:rPr>
        <w:t xml:space="preserve"> </w:t>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2330" cy="3827780"/>
            <wp:effectExtent l="0" t="0" r="1270" b="12700"/>
            <wp:docPr id="4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1"/>
                    <pic:cNvPicPr>
                      <a:picLocks noChangeAspect="1"/>
                    </pic:cNvPicPr>
                  </pic:nvPicPr>
                  <pic:blipFill>
                    <a:blip r:embed="rId46"/>
                    <a:stretch>
                      <a:fillRect/>
                    </a:stretch>
                  </pic:blipFill>
                  <pic:spPr>
                    <a:xfrm>
                      <a:off x="0" y="0"/>
                      <a:ext cx="5942330" cy="3827780"/>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2965" cy="4358005"/>
            <wp:effectExtent l="0" t="0" r="635" b="635"/>
            <wp:docPr id="4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2"/>
                    <pic:cNvPicPr>
                      <a:picLocks noChangeAspect="1"/>
                    </pic:cNvPicPr>
                  </pic:nvPicPr>
                  <pic:blipFill>
                    <a:blip r:embed="rId47"/>
                    <a:stretch>
                      <a:fillRect/>
                    </a:stretch>
                  </pic:blipFill>
                  <pic:spPr>
                    <a:xfrm>
                      <a:off x="0" y="0"/>
                      <a:ext cx="5942965" cy="4358005"/>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outlineLvl w:val="2"/>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bookmarkStart w:id="46" w:name="_Toc4793"/>
      <w:r>
        <w:rPr>
          <w:rFonts w:hint="default" w:ascii="Times New Roman" w:hAnsi="Times New Roman" w:cs="Times New Roman"/>
          <w:sz w:val="26"/>
          <w:szCs w:val="26"/>
          <w:lang w:val="vi-VN"/>
        </w:rPr>
        <w:t>+ Giao diện xác nhận đặt lịch khi bạn đã chắc chắn và click vào “Click heare”</w:t>
      </w:r>
      <w:bookmarkEnd w:id="46"/>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2004695"/>
            <wp:effectExtent l="0" t="0" r="3810" b="6985"/>
            <wp:docPr id="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3"/>
                    <pic:cNvPicPr>
                      <a:picLocks noChangeAspect="1"/>
                    </pic:cNvPicPr>
                  </pic:nvPicPr>
                  <pic:blipFill>
                    <a:blip r:embed="rId48"/>
                    <a:stretch>
                      <a:fillRect/>
                    </a:stretch>
                  </pic:blipFill>
                  <pic:spPr>
                    <a:xfrm>
                      <a:off x="0" y="0"/>
                      <a:ext cx="5939790" cy="2004695"/>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outlineLvl w:val="2"/>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bookmarkStart w:id="47" w:name="_Toc18999"/>
      <w:r>
        <w:rPr>
          <w:rFonts w:hint="default" w:ascii="Times New Roman" w:hAnsi="Times New Roman" w:cs="Times New Roman"/>
          <w:sz w:val="26"/>
          <w:szCs w:val="26"/>
          <w:lang w:val="vi-VN"/>
        </w:rPr>
        <w:t>+ Thông tin xác nhận khám xong và hóa đơn thuốc được gửi về email của bệnh</w:t>
      </w:r>
      <w:bookmarkEnd w:id="47"/>
      <w:r>
        <w:rPr>
          <w:rFonts w:hint="default" w:ascii="Times New Roman" w:hAnsi="Times New Roman" w:cs="Times New Roman"/>
          <w:sz w:val="26"/>
          <w:szCs w:val="26"/>
          <w:lang w:val="vi-VN"/>
        </w:rPr>
        <w:t xml:space="preserve"> </w:t>
      </w:r>
    </w:p>
    <w:p>
      <w:pPr>
        <w:pStyle w:val="13"/>
        <w:numPr>
          <w:ilvl w:val="0"/>
          <w:numId w:val="0"/>
        </w:numPr>
        <w:shd w:val="clear" w:color="auto" w:fill="FFFFFF"/>
        <w:wordWrap w:val="0"/>
        <w:spacing w:after="408" w:line="240" w:lineRule="auto"/>
        <w:ind w:firstLine="720" w:firstLineChars="0"/>
        <w:jc w:val="both"/>
        <w:outlineLvl w:val="2"/>
        <w:rPr>
          <w:rFonts w:hint="default" w:ascii="Times New Roman" w:hAnsi="Times New Roman" w:cs="Times New Roman"/>
          <w:sz w:val="26"/>
          <w:szCs w:val="26"/>
          <w:lang w:val="vi-VN"/>
        </w:rPr>
      </w:pPr>
      <w:bookmarkStart w:id="48" w:name="_Toc27966"/>
      <w:r>
        <w:rPr>
          <w:rFonts w:hint="default" w:ascii="Times New Roman" w:hAnsi="Times New Roman" w:cs="Times New Roman"/>
          <w:sz w:val="26"/>
          <w:szCs w:val="26"/>
          <w:lang w:val="vi-VN"/>
        </w:rPr>
        <w:t>nhân</w:t>
      </w:r>
      <w:bookmarkEnd w:id="48"/>
    </w:p>
    <w:p>
      <w:pPr>
        <w:pStyle w:val="13"/>
        <w:numPr>
          <w:ilvl w:val="0"/>
          <w:numId w:val="0"/>
        </w:numPr>
        <w:shd w:val="clear" w:color="auto" w:fill="FFFFFF"/>
        <w:wordWrap w:val="0"/>
        <w:spacing w:after="408" w:line="240" w:lineRule="auto"/>
        <w:ind w:firstLine="720" w:firstLineChars="0"/>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8520" cy="4097020"/>
            <wp:effectExtent l="0" t="0" r="5080" b="254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6"/>
                    <pic:cNvPicPr>
                      <a:picLocks noChangeAspect="1"/>
                    </pic:cNvPicPr>
                  </pic:nvPicPr>
                  <pic:blipFill>
                    <a:blip r:embed="rId49"/>
                    <a:stretch>
                      <a:fillRect/>
                    </a:stretch>
                  </pic:blipFill>
                  <pic:spPr>
                    <a:xfrm>
                      <a:off x="0" y="0"/>
                      <a:ext cx="5938520" cy="4097020"/>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keepNext w:val="0"/>
        <w:keepLines w:val="0"/>
        <w:widowControl/>
        <w:suppressLineNumbers w:val="0"/>
        <w:jc w:val="left"/>
        <w:outlineLvl w:val="1"/>
        <w:rPr>
          <w:rFonts w:hint="default" w:ascii="Times New Roman" w:hAnsi="Times New Roman" w:eastAsia="TimesNewRomanPS-BoldMT" w:cs="Times New Roman"/>
          <w:b/>
          <w:bCs/>
          <w:color w:val="000000"/>
          <w:kern w:val="0"/>
          <w:sz w:val="26"/>
          <w:szCs w:val="26"/>
          <w:lang w:val="vi-VN" w:eastAsia="zh-CN" w:bidi="ar"/>
        </w:rPr>
      </w:pPr>
      <w:bookmarkStart w:id="49" w:name="_Toc16855"/>
      <w:r>
        <w:rPr>
          <w:rFonts w:hint="default" w:ascii="Times New Roman" w:hAnsi="Times New Roman" w:eastAsia="TimesNewRomanPS-BoldMT" w:cs="Times New Roman"/>
          <w:b/>
          <w:bCs/>
          <w:color w:val="000000"/>
          <w:kern w:val="0"/>
          <w:sz w:val="26"/>
          <w:szCs w:val="26"/>
          <w:lang w:val="en-US" w:eastAsia="zh-CN" w:bidi="ar"/>
        </w:rPr>
        <w:t>3.</w:t>
      </w:r>
      <w:r>
        <w:rPr>
          <w:rFonts w:hint="default" w:ascii="Times New Roman" w:hAnsi="Times New Roman" w:eastAsia="TimesNewRomanPS-BoldMT" w:cs="Times New Roman"/>
          <w:b/>
          <w:bCs/>
          <w:color w:val="000000"/>
          <w:kern w:val="0"/>
          <w:sz w:val="26"/>
          <w:szCs w:val="26"/>
          <w:lang w:val="vi-VN" w:eastAsia="zh-CN" w:bidi="ar"/>
        </w:rPr>
        <w:t>2</w:t>
      </w:r>
      <w:r>
        <w:rPr>
          <w:rFonts w:hint="default" w:ascii="Times New Roman" w:hAnsi="Times New Roman" w:eastAsia="TimesNewRomanPS-BoldMT" w:cs="Times New Roman"/>
          <w:b/>
          <w:bCs/>
          <w:color w:val="000000"/>
          <w:kern w:val="0"/>
          <w:sz w:val="26"/>
          <w:szCs w:val="26"/>
          <w:lang w:val="en-US" w:eastAsia="zh-CN" w:bidi="ar"/>
        </w:rPr>
        <w:t xml:space="preserve"> Giao diện trang web và chức năng dành cho b</w:t>
      </w:r>
      <w:r>
        <w:rPr>
          <w:rFonts w:hint="default" w:ascii="Times New Roman" w:hAnsi="Times New Roman" w:eastAsia="TimesNewRomanPS-BoldMT" w:cs="Times New Roman"/>
          <w:b/>
          <w:bCs/>
          <w:color w:val="000000"/>
          <w:kern w:val="0"/>
          <w:sz w:val="26"/>
          <w:szCs w:val="26"/>
          <w:lang w:val="vi-VN" w:eastAsia="zh-CN" w:bidi="ar"/>
        </w:rPr>
        <w:t>ác sĩ</w:t>
      </w:r>
      <w:bookmarkEnd w:id="49"/>
    </w:p>
    <w:p>
      <w:pPr>
        <w:keepNext w:val="0"/>
        <w:keepLines w:val="0"/>
        <w:widowControl/>
        <w:suppressLineNumbers w:val="0"/>
        <w:jc w:val="left"/>
        <w:outlineLvl w:val="2"/>
        <w:rPr>
          <w:rFonts w:hint="default" w:ascii="Times New Roman" w:hAnsi="Times New Roman" w:eastAsia="TimesNewRomanPS-BoldMT" w:cs="Times New Roman"/>
          <w:b w:val="0"/>
          <w:bCs w:val="0"/>
          <w:color w:val="000000"/>
          <w:kern w:val="0"/>
          <w:sz w:val="26"/>
          <w:szCs w:val="26"/>
          <w:lang w:val="vi-VN" w:eastAsia="zh-CN" w:bidi="ar"/>
        </w:rPr>
      </w:pPr>
      <w:r>
        <w:rPr>
          <w:rFonts w:hint="default" w:ascii="Times New Roman" w:hAnsi="Times New Roman" w:eastAsia="TimesNewRomanPS-BoldMT" w:cs="Times New Roman"/>
          <w:b/>
          <w:bCs/>
          <w:color w:val="000000"/>
          <w:kern w:val="0"/>
          <w:sz w:val="26"/>
          <w:szCs w:val="26"/>
          <w:lang w:val="vi-VN" w:eastAsia="zh-CN" w:bidi="ar"/>
        </w:rPr>
        <w:tab/>
      </w:r>
      <w:bookmarkStart w:id="50" w:name="_Toc31860"/>
      <w:r>
        <w:rPr>
          <w:rFonts w:hint="default" w:ascii="Times New Roman" w:hAnsi="Times New Roman" w:eastAsia="TimesNewRomanPS-BoldMT" w:cs="Times New Roman"/>
          <w:b w:val="0"/>
          <w:bCs w:val="0"/>
          <w:color w:val="000000"/>
          <w:kern w:val="0"/>
          <w:sz w:val="26"/>
          <w:szCs w:val="26"/>
          <w:lang w:val="vi-VN" w:eastAsia="zh-CN" w:bidi="ar"/>
        </w:rPr>
        <w:t>+ Giao diện đăng đăng nhập (Tài khoản bác sĩ được cấp)</w:t>
      </w:r>
      <w:bookmarkEnd w:id="50"/>
    </w:p>
    <w:p>
      <w:pPr>
        <w:keepNext w:val="0"/>
        <w:keepLines w:val="0"/>
        <w:widowControl/>
        <w:suppressLineNumbers w:val="0"/>
        <w:jc w:val="left"/>
        <w:rPr>
          <w:rFonts w:hint="default" w:ascii="Times New Roman" w:hAnsi="Times New Roman" w:eastAsia="TimesNewRomanPS-BoldMT" w:cs="Times New Roman"/>
          <w:b w:val="0"/>
          <w:bCs w:val="0"/>
          <w:color w:val="000000"/>
          <w:kern w:val="0"/>
          <w:sz w:val="26"/>
          <w:szCs w:val="26"/>
          <w:lang w:val="vi-VN" w:eastAsia="zh-CN" w:bidi="ar"/>
        </w:rPr>
      </w:pPr>
      <w:r>
        <w:rPr>
          <w:rFonts w:hint="default" w:ascii="Times New Roman" w:hAnsi="Times New Roman" w:eastAsia="TimesNewRomanPS-BoldMT" w:cs="Times New Roman"/>
          <w:b w:val="0"/>
          <w:bCs w:val="0"/>
          <w:color w:val="000000"/>
          <w:kern w:val="0"/>
          <w:sz w:val="26"/>
          <w:szCs w:val="26"/>
          <w:lang w:val="vi-VN" w:eastAsia="zh-CN" w:bidi="ar"/>
        </w:rPr>
        <w:tab/>
      </w:r>
      <w:r>
        <w:rPr>
          <w:rFonts w:hint="default" w:ascii="Times New Roman" w:hAnsi="Times New Roman" w:eastAsia="TimesNewRomanPS-BoldMT" w:cs="Times New Roman"/>
          <w:b w:val="0"/>
          <w:bCs w:val="0"/>
          <w:color w:val="000000"/>
          <w:kern w:val="0"/>
          <w:sz w:val="26"/>
          <w:szCs w:val="26"/>
          <w:lang w:val="vi-VN" w:eastAsia="zh-CN" w:bidi="ar"/>
        </w:rPr>
        <w:tab/>
      </w:r>
      <w:r>
        <w:rPr>
          <w:rFonts w:hint="default" w:ascii="Times New Roman" w:hAnsi="Times New Roman" w:cs="Times New Roman"/>
          <w:sz w:val="26"/>
          <w:szCs w:val="26"/>
        </w:rPr>
        <w:drawing>
          <wp:inline distT="0" distB="0" distL="114300" distR="114300">
            <wp:extent cx="4892040" cy="5852160"/>
            <wp:effectExtent l="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9"/>
                    <pic:cNvPicPr>
                      <a:picLocks noChangeAspect="1"/>
                    </pic:cNvPicPr>
                  </pic:nvPicPr>
                  <pic:blipFill>
                    <a:blip r:embed="rId50"/>
                    <a:stretch>
                      <a:fillRect/>
                    </a:stretch>
                  </pic:blipFill>
                  <pic:spPr>
                    <a:xfrm>
                      <a:off x="0" y="0"/>
                      <a:ext cx="4892040" cy="5852160"/>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Các chức năng của bác sĩ</w:t>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994660" cy="1272540"/>
            <wp:effectExtent l="0" t="0" r="7620" b="7620"/>
            <wp:docPr id="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7"/>
                    <pic:cNvPicPr>
                      <a:picLocks noChangeAspect="1"/>
                    </pic:cNvPicPr>
                  </pic:nvPicPr>
                  <pic:blipFill>
                    <a:blip r:embed="rId51"/>
                    <a:stretch>
                      <a:fillRect/>
                    </a:stretch>
                  </pic:blipFill>
                  <pic:spPr>
                    <a:xfrm>
                      <a:off x="0" y="0"/>
                      <a:ext cx="2994660" cy="1272540"/>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outlineLvl w:val="2"/>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bookmarkStart w:id="51" w:name="_Toc3863"/>
      <w:r>
        <w:rPr>
          <w:rFonts w:hint="default" w:ascii="Times New Roman" w:hAnsi="Times New Roman" w:cs="Times New Roman"/>
          <w:sz w:val="26"/>
          <w:szCs w:val="26"/>
          <w:lang w:val="vi-VN"/>
        </w:rPr>
        <w:t>+ Giao diện quản lý kế hoạch khám bệnh</w:t>
      </w:r>
      <w:bookmarkEnd w:id="51"/>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1633220"/>
            <wp:effectExtent l="0" t="0" r="3810" b="12700"/>
            <wp:docPr id="4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8"/>
                    <pic:cNvPicPr>
                      <a:picLocks noChangeAspect="1"/>
                    </pic:cNvPicPr>
                  </pic:nvPicPr>
                  <pic:blipFill>
                    <a:blip r:embed="rId52"/>
                    <a:stretch>
                      <a:fillRect/>
                    </a:stretch>
                  </pic:blipFill>
                  <pic:spPr>
                    <a:xfrm>
                      <a:off x="0" y="0"/>
                      <a:ext cx="5939790" cy="1633220"/>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ind w:firstLine="720" w:firstLineChars="0"/>
        <w:jc w:val="both"/>
        <w:outlineLvl w:val="2"/>
        <w:rPr>
          <w:rFonts w:hint="default" w:ascii="Times New Roman" w:hAnsi="Times New Roman" w:cs="Times New Roman"/>
          <w:sz w:val="26"/>
          <w:szCs w:val="26"/>
          <w:lang w:val="vi-VN"/>
        </w:rPr>
      </w:pPr>
      <w:bookmarkStart w:id="52" w:name="_Toc3245"/>
      <w:r>
        <w:rPr>
          <w:rFonts w:hint="default" w:ascii="Times New Roman" w:hAnsi="Times New Roman" w:cs="Times New Roman"/>
          <w:sz w:val="26"/>
          <w:szCs w:val="26"/>
          <w:lang w:val="en-US"/>
        </w:rPr>
        <w:t xml:space="preserve">+ Giao </w:t>
      </w:r>
      <w:r>
        <w:rPr>
          <w:rFonts w:hint="default" w:ascii="Times New Roman" w:hAnsi="Times New Roman" w:cs="Times New Roman"/>
          <w:sz w:val="26"/>
          <w:szCs w:val="26"/>
          <w:lang w:val="vi-VN"/>
        </w:rPr>
        <w:t>diện quản lý bệnh nhân khám bệnh</w:t>
      </w:r>
      <w:bookmarkEnd w:id="52"/>
      <w:r>
        <w:rPr>
          <w:rFonts w:hint="default" w:ascii="Times New Roman" w:hAnsi="Times New Roman" w:cs="Times New Roman"/>
          <w:sz w:val="26"/>
          <w:szCs w:val="26"/>
          <w:lang w:val="vi-VN"/>
        </w:rPr>
        <w:t xml:space="preserve"> </w:t>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1395095"/>
            <wp:effectExtent l="0" t="0" r="3810" b="6985"/>
            <wp:docPr id="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4"/>
                    <pic:cNvPicPr>
                      <a:picLocks noChangeAspect="1"/>
                    </pic:cNvPicPr>
                  </pic:nvPicPr>
                  <pic:blipFill>
                    <a:blip r:embed="rId53"/>
                    <a:stretch>
                      <a:fillRect/>
                    </a:stretch>
                  </pic:blipFill>
                  <pic:spPr>
                    <a:xfrm>
                      <a:off x="0" y="0"/>
                      <a:ext cx="5939790" cy="1395095"/>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outlineLvl w:val="2"/>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bookmarkStart w:id="53" w:name="_Toc15513"/>
      <w:r>
        <w:rPr>
          <w:rFonts w:hint="default" w:ascii="Times New Roman" w:hAnsi="Times New Roman" w:cs="Times New Roman"/>
          <w:sz w:val="26"/>
          <w:szCs w:val="26"/>
          <w:lang w:val="vi-VN"/>
        </w:rPr>
        <w:t>+ Giao diện khi bác sĩ xác nhận gửi đơn thuốc cho bệnh nhân</w:t>
      </w:r>
      <w:bookmarkEnd w:id="53"/>
      <w:r>
        <w:rPr>
          <w:rFonts w:hint="default" w:ascii="Times New Roman" w:hAnsi="Times New Roman" w:cs="Times New Roman"/>
          <w:sz w:val="26"/>
          <w:szCs w:val="26"/>
          <w:lang w:val="vi-VN"/>
        </w:rPr>
        <w:t xml:space="preserve"> </w:t>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7250" cy="3417570"/>
            <wp:effectExtent l="0" t="0" r="6350" b="11430"/>
            <wp:docPr id="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5"/>
                    <pic:cNvPicPr>
                      <a:picLocks noChangeAspect="1"/>
                    </pic:cNvPicPr>
                  </pic:nvPicPr>
                  <pic:blipFill>
                    <a:blip r:embed="rId54"/>
                    <a:stretch>
                      <a:fillRect/>
                    </a:stretch>
                  </pic:blipFill>
                  <pic:spPr>
                    <a:xfrm>
                      <a:off x="0" y="0"/>
                      <a:ext cx="5937250" cy="3417570"/>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outlineLvl w:val="1"/>
        <w:rPr>
          <w:rFonts w:hint="default" w:ascii="Times New Roman" w:hAnsi="Times New Roman" w:cs="Times New Roman"/>
          <w:b/>
          <w:bCs/>
          <w:sz w:val="26"/>
          <w:szCs w:val="26"/>
          <w:lang w:val="vi-VN"/>
        </w:rPr>
      </w:pPr>
      <w:bookmarkStart w:id="54" w:name="_Toc5947"/>
      <w:r>
        <w:rPr>
          <w:rFonts w:hint="default" w:ascii="Times New Roman" w:hAnsi="Times New Roman" w:cs="Times New Roman"/>
          <w:b/>
          <w:bCs/>
          <w:sz w:val="26"/>
          <w:szCs w:val="26"/>
          <w:lang w:val="vi-VN"/>
        </w:rPr>
        <w:t>3.3 Giao diện admin</w:t>
      </w:r>
      <w:bookmarkEnd w:id="54"/>
    </w:p>
    <w:p>
      <w:pPr>
        <w:keepNext w:val="0"/>
        <w:keepLines w:val="0"/>
        <w:widowControl/>
        <w:suppressLineNumbers w:val="0"/>
        <w:jc w:val="left"/>
        <w:outlineLvl w:val="2"/>
        <w:rPr>
          <w:rFonts w:hint="default" w:ascii="Times New Roman" w:hAnsi="Times New Roman" w:eastAsia="TimesNewRomanPS-BoldMT" w:cs="Times New Roman"/>
          <w:b w:val="0"/>
          <w:bCs w:val="0"/>
          <w:color w:val="000000"/>
          <w:kern w:val="0"/>
          <w:sz w:val="26"/>
          <w:szCs w:val="26"/>
          <w:lang w:val="vi-VN" w:eastAsia="zh-CN" w:bidi="ar"/>
        </w:rPr>
      </w:pPr>
      <w:r>
        <w:rPr>
          <w:rFonts w:hint="default" w:ascii="Times New Roman" w:hAnsi="Times New Roman" w:cs="Times New Roman"/>
          <w:b/>
          <w:bCs/>
          <w:sz w:val="26"/>
          <w:szCs w:val="26"/>
          <w:lang w:val="vi-VN"/>
        </w:rPr>
        <w:tab/>
      </w:r>
      <w:bookmarkStart w:id="55" w:name="_Toc23254"/>
      <w:r>
        <w:rPr>
          <w:rFonts w:hint="default" w:ascii="Times New Roman" w:hAnsi="Times New Roman" w:eastAsia="TimesNewRomanPS-BoldMT" w:cs="Times New Roman"/>
          <w:b w:val="0"/>
          <w:bCs w:val="0"/>
          <w:color w:val="000000"/>
          <w:kern w:val="0"/>
          <w:sz w:val="26"/>
          <w:szCs w:val="26"/>
          <w:lang w:val="vi-VN" w:eastAsia="zh-CN" w:bidi="ar"/>
        </w:rPr>
        <w:t>+ Giao diện đăng đăng nhập</w:t>
      </w:r>
      <w:bookmarkEnd w:id="55"/>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eastAsia="TimesNewRomanPS-BoldMT" w:cs="Times New Roman"/>
          <w:b w:val="0"/>
          <w:bCs w:val="0"/>
          <w:color w:val="000000"/>
          <w:kern w:val="0"/>
          <w:sz w:val="26"/>
          <w:szCs w:val="26"/>
          <w:lang w:val="vi-VN" w:eastAsia="zh-CN" w:bidi="ar"/>
        </w:rPr>
        <w:tab/>
      </w:r>
      <w:r>
        <w:rPr>
          <w:rFonts w:hint="default" w:ascii="Times New Roman" w:hAnsi="Times New Roman" w:eastAsia="TimesNewRomanPS-BoldMT" w:cs="Times New Roman"/>
          <w:b w:val="0"/>
          <w:bCs w:val="0"/>
          <w:color w:val="000000"/>
          <w:kern w:val="0"/>
          <w:sz w:val="26"/>
          <w:szCs w:val="26"/>
          <w:lang w:val="vi-VN" w:eastAsia="zh-CN" w:bidi="ar"/>
        </w:rPr>
        <w:tab/>
      </w:r>
      <w:r>
        <w:rPr>
          <w:rFonts w:hint="default" w:ascii="Times New Roman" w:hAnsi="Times New Roman" w:cs="Times New Roman"/>
          <w:sz w:val="26"/>
          <w:szCs w:val="26"/>
        </w:rPr>
        <w:drawing>
          <wp:inline distT="0" distB="0" distL="114300" distR="114300">
            <wp:extent cx="4892040" cy="5852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0"/>
                    <a:stretch>
                      <a:fillRect/>
                    </a:stretch>
                  </pic:blipFill>
                  <pic:spPr>
                    <a:xfrm>
                      <a:off x="0" y="0"/>
                      <a:ext cx="4892040" cy="5852160"/>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outlineLvl w:val="2"/>
        <w:rPr>
          <w:rFonts w:hint="default" w:ascii="Times New Roman" w:hAnsi="Times New Roman" w:cs="Times New Roman"/>
          <w:b w:val="0"/>
          <w:bCs w:val="0"/>
          <w:sz w:val="26"/>
          <w:szCs w:val="26"/>
          <w:lang w:val="vi-VN"/>
        </w:rPr>
      </w:pPr>
      <w:r>
        <w:rPr>
          <w:rFonts w:hint="default" w:ascii="Times New Roman" w:hAnsi="Times New Roman" w:cs="Times New Roman"/>
          <w:b/>
          <w:bCs/>
          <w:sz w:val="26"/>
          <w:szCs w:val="26"/>
          <w:lang w:val="vi-VN"/>
        </w:rPr>
        <w:tab/>
      </w:r>
      <w:bookmarkStart w:id="56" w:name="_Toc7537"/>
      <w:r>
        <w:rPr>
          <w:rFonts w:hint="default" w:ascii="Times New Roman" w:hAnsi="Times New Roman" w:cs="Times New Roman"/>
          <w:b w:val="0"/>
          <w:bCs w:val="0"/>
          <w:sz w:val="26"/>
          <w:szCs w:val="26"/>
          <w:lang w:val="vi-VN"/>
        </w:rPr>
        <w:t>+ Các chức năng của admin</w:t>
      </w:r>
      <w:bookmarkEnd w:id="56"/>
      <w:r>
        <w:rPr>
          <w:rFonts w:hint="default" w:ascii="Times New Roman" w:hAnsi="Times New Roman" w:cs="Times New Roman"/>
          <w:b w:val="0"/>
          <w:bCs w:val="0"/>
          <w:sz w:val="26"/>
          <w:szCs w:val="26"/>
          <w:lang w:val="vi-VN"/>
        </w:rPr>
        <w:t xml:space="preserve"> </w:t>
      </w:r>
    </w:p>
    <w:p>
      <w:pPr>
        <w:pStyle w:val="13"/>
        <w:numPr>
          <w:ilvl w:val="0"/>
          <w:numId w:val="0"/>
        </w:numPr>
        <w:shd w:val="clear" w:color="auto" w:fill="FFFFFF"/>
        <w:wordWrap w:val="0"/>
        <w:spacing w:after="408" w:line="240" w:lineRule="auto"/>
        <w:jc w:val="both"/>
        <w:rPr>
          <w:rFonts w:hint="default" w:ascii="Times New Roman" w:hAnsi="Times New Roman" w:cs="Times New Roman"/>
          <w:b w:val="0"/>
          <w:bCs w:val="0"/>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156460" cy="172974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5"/>
                    <a:stretch>
                      <a:fillRect/>
                    </a:stretch>
                  </pic:blipFill>
                  <pic:spPr>
                    <a:xfrm>
                      <a:off x="0" y="0"/>
                      <a:ext cx="2156460" cy="1729740"/>
                    </a:xfrm>
                    <a:prstGeom prst="rect">
                      <a:avLst/>
                    </a:prstGeom>
                    <a:noFill/>
                    <a:ln>
                      <a:noFill/>
                    </a:ln>
                  </pic:spPr>
                </pic:pic>
              </a:graphicData>
            </a:graphic>
          </wp:inline>
        </w:drawing>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drawing>
          <wp:inline distT="0" distB="0" distL="114300" distR="114300">
            <wp:extent cx="3498215" cy="777240"/>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6"/>
                    <a:stretch>
                      <a:fillRect/>
                    </a:stretch>
                  </pic:blipFill>
                  <pic:spPr>
                    <a:xfrm>
                      <a:off x="0" y="0"/>
                      <a:ext cx="3498215" cy="777240"/>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423160" cy="822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7"/>
                    <a:stretch>
                      <a:fillRect/>
                    </a:stretch>
                  </pic:blipFill>
                  <pic:spPr>
                    <a:xfrm>
                      <a:off x="0" y="0"/>
                      <a:ext cx="2423160" cy="822960"/>
                    </a:xfrm>
                    <a:prstGeom prst="rect">
                      <a:avLst/>
                    </a:prstGeom>
                    <a:noFill/>
                    <a:ln>
                      <a:noFill/>
                    </a:ln>
                  </pic:spPr>
                </pic:pic>
              </a:graphicData>
            </a:graphic>
          </wp:inline>
        </w:drawing>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drawing>
          <wp:inline distT="0" distB="0" distL="114300" distR="114300">
            <wp:extent cx="3063240" cy="777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8"/>
                    <a:stretch>
                      <a:fillRect/>
                    </a:stretch>
                  </pic:blipFill>
                  <pic:spPr>
                    <a:xfrm>
                      <a:off x="0" y="0"/>
                      <a:ext cx="3063240" cy="777240"/>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outlineLvl w:val="2"/>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bookmarkStart w:id="57" w:name="_Toc21898"/>
      <w:r>
        <w:rPr>
          <w:rFonts w:hint="default" w:ascii="Times New Roman" w:hAnsi="Times New Roman" w:cs="Times New Roman"/>
          <w:sz w:val="26"/>
          <w:szCs w:val="26"/>
          <w:lang w:val="vi-VN"/>
        </w:rPr>
        <w:t>+ Giao diện thêm mới, sửa, xóa người dùng</w:t>
      </w:r>
      <w:bookmarkEnd w:id="57"/>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2861945"/>
            <wp:effectExtent l="0" t="0" r="381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9"/>
                    <a:stretch>
                      <a:fillRect/>
                    </a:stretch>
                  </pic:blipFill>
                  <pic:spPr>
                    <a:xfrm>
                      <a:off x="0" y="0"/>
                      <a:ext cx="5939790" cy="2861945"/>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outlineLvl w:val="2"/>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bookmarkStart w:id="58" w:name="_Toc29934"/>
      <w:r>
        <w:rPr>
          <w:rFonts w:hint="default" w:ascii="Times New Roman" w:hAnsi="Times New Roman" w:cs="Times New Roman"/>
          <w:sz w:val="26"/>
          <w:szCs w:val="26"/>
          <w:lang w:val="vi-VN"/>
        </w:rPr>
        <w:t>+Chức năng thêm thông tin chi tiết cho các bác sĩ</w:t>
      </w:r>
      <w:bookmarkEnd w:id="58"/>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2886710"/>
            <wp:effectExtent l="0" t="0" r="381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0"/>
                    <a:stretch>
                      <a:fillRect/>
                    </a:stretch>
                  </pic:blipFill>
                  <pic:spPr>
                    <a:xfrm>
                      <a:off x="0" y="0"/>
                      <a:ext cx="5939790" cy="2886710"/>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outlineLvl w:val="2"/>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bookmarkStart w:id="59" w:name="_Toc10598"/>
      <w:r>
        <w:rPr>
          <w:rFonts w:hint="default" w:ascii="Times New Roman" w:hAnsi="Times New Roman" w:cs="Times New Roman"/>
          <w:sz w:val="26"/>
          <w:szCs w:val="26"/>
          <w:lang w:val="vi-VN"/>
        </w:rPr>
        <w:t>+ Chức năng quản lý kế hoạch khám bệnh</w:t>
      </w:r>
      <w:bookmarkEnd w:id="59"/>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1518920"/>
            <wp:effectExtent l="0" t="0" r="381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1"/>
                    <a:stretch>
                      <a:fillRect/>
                    </a:stretch>
                  </pic:blipFill>
                  <pic:spPr>
                    <a:xfrm>
                      <a:off x="0" y="0"/>
                      <a:ext cx="5939790" cy="1518920"/>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outlineLvl w:val="2"/>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bookmarkStart w:id="60" w:name="_Toc22274"/>
      <w:r>
        <w:rPr>
          <w:rFonts w:hint="default" w:ascii="Times New Roman" w:hAnsi="Times New Roman" w:cs="Times New Roman"/>
          <w:sz w:val="26"/>
          <w:szCs w:val="26"/>
          <w:lang w:val="vi-VN"/>
        </w:rPr>
        <w:t>+ Chức năng quản lý các phòng khám, cơ sở  y tế</w:t>
      </w:r>
      <w:bookmarkEnd w:id="60"/>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2341880"/>
            <wp:effectExtent l="0" t="0" r="381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2"/>
                    <a:stretch>
                      <a:fillRect/>
                    </a:stretch>
                  </pic:blipFill>
                  <pic:spPr>
                    <a:xfrm>
                      <a:off x="0" y="0"/>
                      <a:ext cx="5939790" cy="2341880"/>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outlineLvl w:val="2"/>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bookmarkStart w:id="61" w:name="_Toc9298"/>
      <w:r>
        <w:rPr>
          <w:rFonts w:hint="default" w:ascii="Times New Roman" w:hAnsi="Times New Roman" w:cs="Times New Roman"/>
          <w:sz w:val="26"/>
          <w:szCs w:val="26"/>
          <w:lang w:val="vi-VN"/>
        </w:rPr>
        <w:t>+ Chức năng quản lý các chuyên khoa khám bệnh</w:t>
      </w:r>
      <w:bookmarkEnd w:id="61"/>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2091055"/>
            <wp:effectExtent l="0" t="0" r="3810"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3"/>
                    <a:stretch>
                      <a:fillRect/>
                    </a:stretch>
                  </pic:blipFill>
                  <pic:spPr>
                    <a:xfrm>
                      <a:off x="0" y="0"/>
                      <a:ext cx="5939790" cy="2091055"/>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outlineLvl w:val="2"/>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bookmarkStart w:id="62" w:name="_Toc21608"/>
      <w:r>
        <w:rPr>
          <w:rFonts w:hint="default" w:ascii="Times New Roman" w:hAnsi="Times New Roman" w:cs="Times New Roman"/>
          <w:sz w:val="26"/>
          <w:szCs w:val="26"/>
          <w:lang w:val="vi-VN"/>
        </w:rPr>
        <w:t>+ Chức năng quản lý cẩm nang</w:t>
      </w:r>
      <w:bookmarkEnd w:id="62"/>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lang w:val="vi-VN"/>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2051050"/>
            <wp:effectExtent l="0" t="0" r="381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4"/>
                    <a:stretch>
                      <a:fillRect/>
                    </a:stretch>
                  </pic:blipFill>
                  <pic:spPr>
                    <a:xfrm>
                      <a:off x="0" y="0"/>
                      <a:ext cx="5939790" cy="2051050"/>
                    </a:xfrm>
                    <a:prstGeom prst="rect">
                      <a:avLst/>
                    </a:prstGeom>
                    <a:noFill/>
                    <a:ln>
                      <a:noFill/>
                    </a:ln>
                  </pic:spPr>
                </pic:pic>
              </a:graphicData>
            </a:graphic>
          </wp:inline>
        </w:drawing>
      </w: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pStyle w:val="13"/>
        <w:numPr>
          <w:ilvl w:val="0"/>
          <w:numId w:val="0"/>
        </w:numPr>
        <w:shd w:val="clear" w:color="auto" w:fill="FFFFFF"/>
        <w:wordWrap w:val="0"/>
        <w:spacing w:after="408" w:line="240" w:lineRule="auto"/>
        <w:jc w:val="both"/>
        <w:rPr>
          <w:rFonts w:hint="default" w:ascii="Times New Roman" w:hAnsi="Times New Roman" w:cs="Times New Roman"/>
          <w:sz w:val="26"/>
          <w:szCs w:val="26"/>
        </w:rPr>
      </w:pPr>
    </w:p>
    <w:p>
      <w:pPr>
        <w:keepNext w:val="0"/>
        <w:keepLines w:val="0"/>
        <w:widowControl/>
        <w:suppressLineNumbers w:val="0"/>
        <w:jc w:val="center"/>
        <w:outlineLvl w:val="0"/>
        <w:rPr>
          <w:rFonts w:hint="default" w:ascii="Times New Roman" w:hAnsi="Times New Roman" w:cs="Times New Roman"/>
          <w:sz w:val="26"/>
          <w:szCs w:val="26"/>
        </w:rPr>
      </w:pPr>
      <w:bookmarkStart w:id="63" w:name="_Toc27849"/>
      <w:r>
        <w:rPr>
          <w:rFonts w:hint="default" w:ascii="Times New Roman" w:hAnsi="Times New Roman" w:eastAsia="TimesNewRomanPS-BoldMT" w:cs="Times New Roman"/>
          <w:b/>
          <w:bCs/>
          <w:color w:val="000000"/>
          <w:kern w:val="0"/>
          <w:sz w:val="26"/>
          <w:szCs w:val="26"/>
          <w:lang w:val="en-US" w:eastAsia="zh-CN" w:bidi="ar"/>
        </w:rPr>
        <w:t>KẾT LUẬN</w:t>
      </w:r>
      <w:bookmarkEnd w:id="63"/>
    </w:p>
    <w:p>
      <w:pPr>
        <w:keepNext w:val="0"/>
        <w:keepLines w:val="0"/>
        <w:widowControl/>
        <w:suppressLineNumbers w:val="0"/>
        <w:jc w:val="left"/>
        <w:outlineLvl w:val="0"/>
        <w:rPr>
          <w:rFonts w:hint="default" w:ascii="Times New Roman" w:hAnsi="Times New Roman" w:cs="Times New Roman"/>
          <w:sz w:val="26"/>
          <w:szCs w:val="26"/>
        </w:rPr>
      </w:pPr>
      <w:bookmarkStart w:id="64" w:name="_Toc6062"/>
      <w:r>
        <w:rPr>
          <w:rFonts w:hint="default" w:ascii="Times New Roman" w:hAnsi="Times New Roman" w:eastAsia="TimesNewRomanPS-BoldMT" w:cs="Times New Roman"/>
          <w:b/>
          <w:bCs/>
          <w:color w:val="000000"/>
          <w:kern w:val="0"/>
          <w:sz w:val="26"/>
          <w:szCs w:val="26"/>
          <w:lang w:val="en-US" w:eastAsia="zh-CN" w:bidi="ar"/>
        </w:rPr>
        <w:t>1. Kết quả đạt được</w:t>
      </w:r>
      <w:bookmarkEnd w:id="64"/>
      <w:r>
        <w:rPr>
          <w:rFonts w:hint="default" w:ascii="Times New Roman" w:hAnsi="Times New Roman" w:eastAsia="TimesNewRomanPS-BoldMT" w:cs="Times New Roman"/>
          <w:b/>
          <w:bCs/>
          <w:color w:val="000000"/>
          <w:kern w:val="0"/>
          <w:sz w:val="26"/>
          <w:szCs w:val="26"/>
          <w:lang w:val="en-US" w:eastAsia="zh-CN" w:bidi="ar"/>
        </w:rPr>
        <w:t xml:space="preserve"> </w:t>
      </w:r>
    </w:p>
    <w:p>
      <w:pPr>
        <w:keepNext w:val="0"/>
        <w:keepLines w:val="0"/>
        <w:widowControl/>
        <w:suppressLineNumbers w:val="0"/>
        <w:ind w:firstLine="720" w:firstLineChars="0"/>
        <w:jc w:val="left"/>
        <w:rPr>
          <w:rFonts w:hint="default" w:ascii="Times New Roman" w:hAnsi="Times New Roman" w:cs="Times New Roman"/>
          <w:sz w:val="26"/>
          <w:szCs w:val="26"/>
          <w:lang w:val="vi-VN"/>
        </w:rPr>
      </w:pPr>
      <w:r>
        <w:rPr>
          <w:rFonts w:hint="default" w:ascii="Times New Roman" w:hAnsi="Times New Roman" w:eastAsia="SimSun" w:cs="Times New Roman"/>
          <w:color w:val="000000"/>
          <w:kern w:val="0"/>
          <w:sz w:val="26"/>
          <w:szCs w:val="26"/>
          <w:lang w:val="en-US" w:eastAsia="zh-CN" w:bidi="ar"/>
        </w:rPr>
        <w:t xml:space="preserve">• Nắm vững được kiến thức về thiết kế và xây dựng website với </w:t>
      </w:r>
      <w:r>
        <w:rPr>
          <w:rFonts w:hint="default" w:ascii="Times New Roman" w:hAnsi="Times New Roman" w:eastAsia="SimSun" w:cs="Times New Roman"/>
          <w:color w:val="000000"/>
          <w:kern w:val="0"/>
          <w:sz w:val="26"/>
          <w:szCs w:val="26"/>
          <w:lang w:val="vi-VN" w:eastAsia="zh-CN" w:bidi="ar"/>
        </w:rPr>
        <w:t xml:space="preserve">NodeJS </w:t>
      </w:r>
      <w:r>
        <w:rPr>
          <w:rFonts w:hint="default" w:ascii="Times New Roman" w:hAnsi="Times New Roman" w:eastAsia="SimSun" w:cs="Times New Roman"/>
          <w:color w:val="000000"/>
          <w:kern w:val="0"/>
          <w:sz w:val="26"/>
          <w:szCs w:val="26"/>
          <w:lang w:val="en-US" w:eastAsia="zh-CN" w:bidi="ar"/>
        </w:rPr>
        <w:t xml:space="preserve">và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vi-VN" w:eastAsia="zh-CN" w:bidi="ar"/>
        </w:rPr>
        <w:t>ReacrJS</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Xây dựng được hệ thống cung cấp đầy đủ các chức năng cơ bản của một website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đặt lịch.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Giao diện thân thiện, dễ nhìn giúp người dùng dễ dàng lựa chọn được những sản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phẩm theo yêu cầu.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Chức năng tạo lịch đặt khám chữa bệnh cho bác sĩ có thể </w:t>
      </w:r>
      <w:r>
        <w:rPr>
          <w:rFonts w:hint="default" w:ascii="Times New Roman" w:hAnsi="Times New Roman" w:eastAsia="SimSun" w:cs="Times New Roman"/>
          <w:color w:val="000000"/>
          <w:kern w:val="0"/>
          <w:sz w:val="26"/>
          <w:szCs w:val="26"/>
          <w:lang w:val="vi-VN" w:eastAsia="zh-CN" w:bidi="ar"/>
        </w:rPr>
        <w:t xml:space="preserve">giúp bác sĩ linh hoạt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vi-VN" w:eastAsia="zh-CN" w:bidi="ar"/>
        </w:rPr>
        <w:t>thay đổi thời gian khám bệnh</w:t>
      </w:r>
      <w:r>
        <w:rPr>
          <w:rFonts w:hint="default" w:ascii="Times New Roman" w:hAnsi="Times New Roman" w:eastAsia="SimSun" w:cs="Times New Roman"/>
          <w:color w:val="000000"/>
          <w:kern w:val="0"/>
          <w:sz w:val="26"/>
          <w:szCs w:val="26"/>
          <w:lang w:val="en-US" w:eastAsia="zh-CN" w:bidi="ar"/>
        </w:rPr>
        <w:t xml:space="preserve"> </w:t>
      </w: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vi-VN" w:eastAsia="zh-CN" w:bidi="ar"/>
        </w:rPr>
      </w:pPr>
      <w:r>
        <w:rPr>
          <w:rFonts w:hint="default" w:ascii="Times New Roman" w:hAnsi="Times New Roman" w:eastAsia="SimSun" w:cs="Times New Roman"/>
          <w:color w:val="000000"/>
          <w:kern w:val="0"/>
          <w:sz w:val="26"/>
          <w:szCs w:val="26"/>
          <w:lang w:val="en-US" w:eastAsia="zh-CN" w:bidi="ar"/>
        </w:rPr>
        <w:t xml:space="preserve">• Chức năng </w:t>
      </w:r>
      <w:r>
        <w:rPr>
          <w:rFonts w:hint="default" w:ascii="Times New Roman" w:hAnsi="Times New Roman" w:eastAsia="SimSun" w:cs="Times New Roman"/>
          <w:color w:val="000000"/>
          <w:kern w:val="0"/>
          <w:sz w:val="26"/>
          <w:szCs w:val="26"/>
          <w:lang w:val="vi-VN" w:eastAsia="zh-CN" w:bidi="ar"/>
        </w:rPr>
        <w:t xml:space="preserve">thông báo qua email giúp người dùng xác nhận lịch kỹ trước khi đặt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vi-VN" w:eastAsia="zh-CN" w:bidi="ar"/>
        </w:rPr>
        <w:t>lịch.</w:t>
      </w: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vi-VN" w:eastAsia="zh-CN" w:bidi="ar"/>
        </w:rPr>
      </w:pP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vi-VN" w:eastAsia="zh-CN" w:bidi="ar"/>
        </w:rPr>
        <w:t xml:space="preserve">Cung cấp thông tin đầy đủ cho bệnh nhân về các chuyên khoa, cơ sở y tế, và các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vi-VN" w:eastAsia="zh-CN" w:bidi="ar"/>
        </w:rPr>
        <w:t>cẩm nang hay, ý nghĩa.</w:t>
      </w:r>
    </w:p>
    <w:p>
      <w:pPr>
        <w:keepNext w:val="0"/>
        <w:keepLines w:val="0"/>
        <w:widowControl/>
        <w:suppressLineNumbers w:val="0"/>
        <w:jc w:val="left"/>
        <w:outlineLvl w:val="0"/>
        <w:rPr>
          <w:rFonts w:hint="default" w:ascii="Times New Roman" w:hAnsi="Times New Roman" w:cs="Times New Roman"/>
          <w:sz w:val="26"/>
          <w:szCs w:val="26"/>
        </w:rPr>
      </w:pPr>
      <w:bookmarkStart w:id="65" w:name="_Toc12567"/>
      <w:r>
        <w:rPr>
          <w:rFonts w:hint="default" w:ascii="Times New Roman" w:hAnsi="Times New Roman" w:eastAsia="TimesNewRomanPS-BoldMT" w:cs="Times New Roman"/>
          <w:b/>
          <w:bCs/>
          <w:color w:val="000000"/>
          <w:kern w:val="0"/>
          <w:sz w:val="26"/>
          <w:szCs w:val="26"/>
          <w:lang w:val="en-US" w:eastAsia="zh-CN" w:bidi="ar"/>
        </w:rPr>
        <w:t>2. Hạn chế của đề tài</w:t>
      </w:r>
      <w:bookmarkEnd w:id="65"/>
      <w:r>
        <w:rPr>
          <w:rFonts w:hint="default" w:ascii="Times New Roman" w:hAnsi="Times New Roman" w:eastAsia="TimesNewRomanPS-BoldMT" w:cs="Times New Roman"/>
          <w:b/>
          <w:bCs/>
          <w:color w:val="000000"/>
          <w:kern w:val="0"/>
          <w:sz w:val="26"/>
          <w:szCs w:val="26"/>
          <w:lang w:val="en-US" w:eastAsia="zh-CN" w:bidi="ar"/>
        </w:rPr>
        <w:t xml:space="preserve">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Ngoài những vấn đề đạt được vẫn còn những vấn đề vẫn chưa được giải quyết: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Chưa xuất được hồ sơ qua thông tin bệnh nhân để giảm quá trình thủ tục.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Hệ thống trang quản trị còn nhiều thiếu sót.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Chưa cung cấp đầy đủ chức năng cho bệnh nhân và bác sĩ.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Giao diện còn đơn giản và thiếu thu hút.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Cơ sở dữ liệu còn nhiều thiếu sót. </w:t>
      </w: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 Hệ thống bảo mật chưa cao. </w:t>
      </w: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vi-VN" w:eastAsia="zh-CN" w:bidi="ar"/>
        </w:rPr>
      </w:pP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vi-VN" w:eastAsia="zh-CN" w:bidi="ar"/>
        </w:rPr>
        <w:t>Phân quyền người dùng chưa chuẩn xác nhất vẫn còn thiếu xót.</w:t>
      </w:r>
    </w:p>
    <w:p>
      <w:pPr>
        <w:keepNext w:val="0"/>
        <w:keepLines w:val="0"/>
        <w:widowControl/>
        <w:numPr>
          <w:ilvl w:val="0"/>
          <w:numId w:val="5"/>
        </w:numPr>
        <w:suppressLineNumbers w:val="0"/>
        <w:jc w:val="left"/>
        <w:outlineLvl w:val="0"/>
        <w:rPr>
          <w:rFonts w:hint="default" w:ascii="Times New Roman" w:hAnsi="Times New Roman" w:eastAsia="TimesNewRomanPS-BoldMT" w:cs="Times New Roman"/>
          <w:b/>
          <w:bCs/>
          <w:color w:val="000000"/>
          <w:kern w:val="0"/>
          <w:sz w:val="26"/>
          <w:szCs w:val="26"/>
          <w:lang w:val="en-US" w:eastAsia="zh-CN" w:bidi="ar"/>
        </w:rPr>
      </w:pPr>
      <w:bookmarkStart w:id="66" w:name="_Toc29697"/>
      <w:r>
        <w:rPr>
          <w:rFonts w:hint="default" w:ascii="Times New Roman" w:hAnsi="Times New Roman" w:eastAsia="TimesNewRomanPS-BoldMT" w:cs="Times New Roman"/>
          <w:b/>
          <w:bCs/>
          <w:color w:val="000000"/>
          <w:kern w:val="0"/>
          <w:sz w:val="26"/>
          <w:szCs w:val="26"/>
          <w:lang w:val="en-US" w:eastAsia="zh-CN" w:bidi="ar"/>
        </w:rPr>
        <w:t>Hướng phát triển đề tài</w:t>
      </w:r>
      <w:bookmarkEnd w:id="66"/>
      <w:r>
        <w:rPr>
          <w:rFonts w:hint="default" w:ascii="Times New Roman" w:hAnsi="Times New Roman" w:eastAsia="TimesNewRomanPS-BoldMT" w:cs="Times New Roman"/>
          <w:b/>
          <w:bCs/>
          <w:color w:val="000000"/>
          <w:kern w:val="0"/>
          <w:sz w:val="26"/>
          <w:szCs w:val="26"/>
          <w:lang w:val="en-US" w:eastAsia="zh-CN" w:bidi="ar"/>
        </w:rPr>
        <w:t xml:space="preserve"> </w:t>
      </w:r>
    </w:p>
    <w:p>
      <w:pPr>
        <w:keepNext w:val="0"/>
        <w:keepLines w:val="0"/>
        <w:widowControl/>
        <w:numPr>
          <w:numId w:val="0"/>
        </w:numPr>
        <w:suppressLineNumbers w:val="0"/>
        <w:spacing w:after="160" w:line="259" w:lineRule="auto"/>
        <w:jc w:val="left"/>
        <w:outlineLvl w:val="0"/>
        <w:rPr>
          <w:rFonts w:hint="default" w:ascii="Times New Roman" w:hAnsi="Times New Roman" w:eastAsia="TimesNewRomanPS-BoldMT" w:cs="Times New Roman"/>
          <w:b/>
          <w:bCs/>
          <w:color w:val="000000"/>
          <w:kern w:val="0"/>
          <w:sz w:val="26"/>
          <w:szCs w:val="26"/>
          <w:lang w:val="en-US" w:eastAsia="zh-CN" w:bidi="ar"/>
        </w:rPr>
      </w:pP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Xây dựng thêm các chức năng còn thiếu: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Xây dựng giao diện đẹp mắt, sinh động hơn, cơ sở dữ liệu nhất quán hơn.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Xậy dựng thêm các tính năng phân loại bệnh nhân để gợi ý các bác sĩ và chuyên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khoa tốt hơn.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Xây dựng các tính năng thống kê cho bác sĩ và người quản trị. </w:t>
      </w:r>
    </w:p>
    <w:p>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Xây dựng thêm tính năng chuẩn đoán bệnh cho bệnh nhân.</w:t>
      </w:r>
    </w:p>
    <w:p>
      <w:pPr>
        <w:pStyle w:val="13"/>
        <w:numPr>
          <w:ilvl w:val="0"/>
          <w:numId w:val="0"/>
        </w:numPr>
        <w:shd w:val="clear" w:color="auto" w:fill="FFFFFF"/>
        <w:wordWrap w:val="0"/>
        <w:spacing w:after="408" w:line="240" w:lineRule="auto"/>
        <w:jc w:val="both"/>
        <w:rPr>
          <w:rFonts w:hint="default" w:ascii="Times New Roman" w:hAnsi="Times New Roman" w:eastAsia="SimSun" w:cs="Times New Roman"/>
          <w:color w:val="000000"/>
          <w:kern w:val="0"/>
          <w:sz w:val="26"/>
          <w:szCs w:val="26"/>
          <w:lang w:val="vi-VN" w:eastAsia="zh-CN" w:bidi="ar"/>
        </w:rPr>
      </w:pPr>
      <w:r>
        <w:rPr>
          <w:rFonts w:hint="default" w:ascii="Times New Roman" w:hAnsi="Times New Roman" w:cs="Times New Roman"/>
          <w:sz w:val="26"/>
          <w:szCs w:val="26"/>
          <w:lang w:val="vi-VN"/>
        </w:rPr>
        <w:tab/>
      </w: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vi-VN" w:eastAsia="zh-CN" w:bidi="ar"/>
        </w:rPr>
        <w:t xml:space="preserve">Thêm chatbot cho website </w:t>
      </w:r>
    </w:p>
    <w:p>
      <w:pPr>
        <w:pStyle w:val="13"/>
        <w:numPr>
          <w:ilvl w:val="0"/>
          <w:numId w:val="0"/>
        </w:numPr>
        <w:shd w:val="clear" w:color="auto" w:fill="FFFFFF"/>
        <w:wordWrap w:val="0"/>
        <w:spacing w:after="408" w:line="240" w:lineRule="auto"/>
        <w:jc w:val="both"/>
        <w:rPr>
          <w:rFonts w:hint="default" w:ascii="Times New Roman" w:hAnsi="Times New Roman" w:eastAsia="SimSun" w:cs="Times New Roman"/>
          <w:color w:val="000000"/>
          <w:kern w:val="0"/>
          <w:sz w:val="26"/>
          <w:szCs w:val="26"/>
          <w:lang w:val="vi-VN" w:eastAsia="zh-CN" w:bidi="ar"/>
        </w:rPr>
      </w:pP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vi-VN" w:eastAsia="zh-CN" w:bidi="ar"/>
        </w:rPr>
        <w:t>Thêm chức năng gọi video kết nối tư vấn trực tiếp giữa bác sĩ và bệnh nhân.</w:t>
      </w:r>
    </w:p>
    <w:p>
      <w:pPr>
        <w:keepNext w:val="0"/>
        <w:keepLines w:val="0"/>
        <w:widowControl/>
        <w:numPr>
          <w:numId w:val="0"/>
        </w:numPr>
        <w:suppressLineNumbers w:val="0"/>
        <w:spacing w:after="160" w:line="259" w:lineRule="auto"/>
        <w:jc w:val="left"/>
        <w:outlineLvl w:val="0"/>
        <w:rPr>
          <w:rFonts w:hint="default" w:ascii="Times New Roman" w:hAnsi="Times New Roman" w:eastAsia="TimesNewRomanPS-BoldMT" w:cs="Times New Roman"/>
          <w:b/>
          <w:bCs/>
          <w:color w:val="000000"/>
          <w:kern w:val="0"/>
          <w:sz w:val="26"/>
          <w:szCs w:val="26"/>
          <w:lang w:val="en-US" w:eastAsia="zh-CN" w:bidi="ar"/>
        </w:rPr>
      </w:pPr>
    </w:p>
    <w:p>
      <w:pPr>
        <w:keepNext w:val="0"/>
        <w:keepLines w:val="0"/>
        <w:widowControl/>
        <w:numPr>
          <w:ilvl w:val="0"/>
          <w:numId w:val="5"/>
        </w:numPr>
        <w:suppressLineNumbers w:val="0"/>
        <w:jc w:val="left"/>
        <w:outlineLvl w:val="0"/>
        <w:rPr>
          <w:rFonts w:hint="default" w:ascii="Times New Roman" w:hAnsi="Times New Roman" w:eastAsia="TimesNewRomanPS-BoldMT" w:cs="Times New Roman"/>
          <w:b/>
          <w:bCs/>
          <w:color w:val="000000"/>
          <w:kern w:val="0"/>
          <w:sz w:val="26"/>
          <w:szCs w:val="26"/>
          <w:lang w:val="en-US" w:eastAsia="zh-CN" w:bidi="ar"/>
        </w:rPr>
      </w:pPr>
      <w:r>
        <w:rPr>
          <w:rFonts w:hint="default" w:ascii="Times New Roman" w:hAnsi="Times New Roman" w:eastAsia="TimesNewRomanPS-BoldMT" w:cs="Times New Roman"/>
          <w:b/>
          <w:bCs/>
          <w:color w:val="000000"/>
          <w:kern w:val="0"/>
          <w:sz w:val="26"/>
          <w:szCs w:val="26"/>
          <w:lang w:val="en-US" w:eastAsia="zh-CN" w:bidi="ar"/>
        </w:rPr>
        <w:t xml:space="preserve">Link </w:t>
      </w:r>
      <w:r>
        <w:rPr>
          <w:rFonts w:hint="default" w:ascii="Times New Roman" w:hAnsi="Times New Roman" w:eastAsia="TimesNewRomanPS-BoldMT" w:cs="Times New Roman"/>
          <w:b/>
          <w:bCs/>
          <w:color w:val="000000"/>
          <w:kern w:val="0"/>
          <w:sz w:val="26"/>
          <w:szCs w:val="26"/>
          <w:lang w:val="vi-VN" w:eastAsia="zh-CN" w:bidi="ar"/>
        </w:rPr>
        <w:t>website</w:t>
      </w:r>
    </w:p>
    <w:p>
      <w:pPr>
        <w:keepNext w:val="0"/>
        <w:keepLines w:val="0"/>
        <w:widowControl/>
        <w:numPr>
          <w:numId w:val="0"/>
        </w:numPr>
        <w:suppressLineNumbers w:val="0"/>
        <w:jc w:val="left"/>
        <w:outlineLvl w:val="0"/>
        <w:rPr>
          <w:rFonts w:hint="default" w:ascii="Times New Roman" w:hAnsi="Times New Roman" w:eastAsia="TimesNewRomanPS-BoldMT" w:cs="Times New Roman"/>
          <w:b/>
          <w:bCs/>
          <w:color w:val="000000"/>
          <w:kern w:val="0"/>
          <w:sz w:val="26"/>
          <w:szCs w:val="26"/>
          <w:lang w:val="vi-VN" w:eastAsia="zh-CN" w:bidi="ar"/>
        </w:rPr>
      </w:pPr>
      <w:r>
        <w:rPr>
          <w:rFonts w:hint="default" w:ascii="Times New Roman" w:hAnsi="Times New Roman" w:eastAsia="TimesNewRomanPS-BoldMT" w:cs="Times New Roman"/>
          <w:b/>
          <w:bCs/>
          <w:color w:val="000000"/>
          <w:kern w:val="0"/>
          <w:sz w:val="26"/>
          <w:szCs w:val="26"/>
          <w:lang w:val="vi-VN" w:eastAsia="zh-CN" w:bidi="ar"/>
        </w:rPr>
        <w:tab/>
      </w:r>
      <w:r>
        <w:rPr>
          <w:rFonts w:hint="default" w:ascii="Times New Roman" w:hAnsi="Times New Roman" w:eastAsia="TimesNewRomanPS-BoldMT"/>
          <w:b/>
          <w:bCs/>
          <w:color w:val="000000"/>
          <w:kern w:val="0"/>
          <w:sz w:val="26"/>
          <w:szCs w:val="26"/>
          <w:lang w:val="vi-VN" w:eastAsia="zh-CN"/>
        </w:rPr>
        <w:t>https://tuantinh-app.herokuapp.com/home</w:t>
      </w:r>
    </w:p>
    <w:p>
      <w:pPr>
        <w:pStyle w:val="13"/>
        <w:numPr>
          <w:numId w:val="0"/>
        </w:numPr>
        <w:shd w:val="clear" w:color="auto" w:fill="FFFFFF"/>
        <w:wordWrap w:val="0"/>
        <w:spacing w:after="408" w:line="240" w:lineRule="auto"/>
        <w:jc w:val="both"/>
        <w:rPr>
          <w:rFonts w:hint="default" w:ascii="Times New Roman" w:hAnsi="Times New Roman" w:eastAsia="SimSun" w:cs="Times New Roman"/>
          <w:color w:val="000000"/>
          <w:kern w:val="0"/>
          <w:sz w:val="26"/>
          <w:szCs w:val="26"/>
          <w:lang w:val="en-US" w:eastAsia="zh-CN" w:bidi="ar"/>
        </w:rPr>
      </w:pPr>
    </w:p>
    <w:p>
      <w:pPr>
        <w:pStyle w:val="13"/>
        <w:numPr>
          <w:numId w:val="0"/>
        </w:numPr>
        <w:shd w:val="clear" w:color="auto" w:fill="FFFFFF"/>
        <w:wordWrap w:val="0"/>
        <w:spacing w:after="408" w:line="240" w:lineRule="auto"/>
        <w:jc w:val="both"/>
        <w:rPr>
          <w:rFonts w:hint="default" w:ascii="Times New Roman" w:hAnsi="Times New Roman" w:eastAsia="SimSun" w:cs="Times New Roman"/>
          <w:color w:val="000000"/>
          <w:kern w:val="0"/>
          <w:sz w:val="26"/>
          <w:szCs w:val="26"/>
          <w:lang w:val="en-US" w:eastAsia="zh-CN" w:bidi="ar"/>
        </w:rPr>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NewRomanPS-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mesNewRomanPS-ItalicM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4846585"/>
    <w:multiLevelType w:val="singleLevel"/>
    <w:tmpl w:val="24846585"/>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1">
    <w:nsid w:val="2A7E5A24"/>
    <w:multiLevelType w:val="singleLevel"/>
    <w:tmpl w:val="2A7E5A24"/>
    <w:lvl w:ilvl="0" w:tentative="0">
      <w:start w:val="3"/>
      <w:numFmt w:val="decimal"/>
      <w:suff w:val="space"/>
      <w:lvlText w:val="%1."/>
      <w:lvlJc w:val="left"/>
    </w:lvl>
  </w:abstractNum>
  <w:abstractNum w:abstractNumId="2">
    <w:nsid w:val="2F451B01"/>
    <w:multiLevelType w:val="singleLevel"/>
    <w:tmpl w:val="2F451B01"/>
    <w:lvl w:ilvl="0" w:tentative="0">
      <w:start w:val="1"/>
      <w:numFmt w:val="decimal"/>
      <w:suff w:val="space"/>
      <w:lvlText w:val="%1."/>
      <w:lvlJc w:val="left"/>
      <w:rPr>
        <w:rFonts w:hint="default"/>
        <w:b/>
        <w:bCs/>
      </w:rPr>
    </w:lvl>
  </w:abstractNum>
  <w:abstractNum w:abstractNumId="3">
    <w:nsid w:val="5A554C00"/>
    <w:multiLevelType w:val="singleLevel"/>
    <w:tmpl w:val="5A554C00"/>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abstractNum>
  <w:abstractNum w:abstractNumId="4">
    <w:nsid w:val="6B7134AC"/>
    <w:multiLevelType w:val="multilevel"/>
    <w:tmpl w:val="6B7134AC"/>
    <w:lvl w:ilvl="0" w:tentative="0">
      <w:start w:val="1"/>
      <w:numFmt w:val="bullet"/>
      <w:lvlText w:val=""/>
      <w:lvlJc w:val="left"/>
      <w:pPr>
        <w:tabs>
          <w:tab w:val="left" w:pos="1140"/>
        </w:tabs>
        <w:ind w:left="1140" w:hanging="360"/>
      </w:pPr>
      <w:rPr>
        <w:rFonts w:ascii="Symbol" w:hAnsi="Symbol" w:cs="Symbol"/>
        <w:sz w:val="20"/>
      </w:rPr>
    </w:lvl>
    <w:lvl w:ilvl="1" w:tentative="0">
      <w:start w:val="1"/>
      <w:numFmt w:val="bullet"/>
      <w:lvlText w:val="o"/>
      <w:lvlJc w:val="left"/>
      <w:pPr>
        <w:tabs>
          <w:tab w:val="left" w:pos="1860"/>
        </w:tabs>
        <w:ind w:left="1860" w:hanging="360"/>
      </w:pPr>
      <w:rPr>
        <w:rFonts w:ascii="Courier New" w:hAnsi="Courier New" w:cs="Courier New"/>
        <w:sz w:val="20"/>
      </w:rPr>
    </w:lvl>
    <w:lvl w:ilvl="2" w:tentative="0">
      <w:start w:val="1"/>
      <w:numFmt w:val="bullet"/>
      <w:lvlText w:val=""/>
      <w:lvlJc w:val="left"/>
      <w:pPr>
        <w:tabs>
          <w:tab w:val="left" w:pos="2580"/>
        </w:tabs>
        <w:ind w:left="2580" w:hanging="360"/>
      </w:pPr>
      <w:rPr>
        <w:rFonts w:ascii="Wingdings" w:hAnsi="Wingdings" w:cs="Wingdings"/>
        <w:sz w:val="20"/>
      </w:rPr>
    </w:lvl>
    <w:lvl w:ilvl="3" w:tentative="0">
      <w:start w:val="1"/>
      <w:numFmt w:val="bullet"/>
      <w:lvlText w:val=""/>
      <w:lvlJc w:val="left"/>
      <w:pPr>
        <w:tabs>
          <w:tab w:val="left" w:pos="3300"/>
        </w:tabs>
        <w:ind w:left="3300" w:hanging="360"/>
      </w:pPr>
      <w:rPr>
        <w:rFonts w:hint="default" w:ascii="Wingdings" w:hAnsi="Wingdings" w:cs="Wingdings"/>
        <w:sz w:val="20"/>
      </w:rPr>
    </w:lvl>
    <w:lvl w:ilvl="4" w:tentative="0">
      <w:start w:val="1"/>
      <w:numFmt w:val="bullet"/>
      <w:lvlText w:val=""/>
      <w:lvlJc w:val="left"/>
      <w:pPr>
        <w:tabs>
          <w:tab w:val="left" w:pos="4020"/>
        </w:tabs>
        <w:ind w:left="4020" w:hanging="360"/>
      </w:pPr>
      <w:rPr>
        <w:rFonts w:hint="default" w:ascii="Wingdings" w:hAnsi="Wingdings" w:cs="Wingdings"/>
        <w:sz w:val="20"/>
      </w:rPr>
    </w:lvl>
    <w:lvl w:ilvl="5" w:tentative="0">
      <w:start w:val="1"/>
      <w:numFmt w:val="bullet"/>
      <w:lvlText w:val=""/>
      <w:lvlJc w:val="left"/>
      <w:pPr>
        <w:tabs>
          <w:tab w:val="left" w:pos="4740"/>
        </w:tabs>
        <w:ind w:left="4740" w:hanging="360"/>
      </w:pPr>
      <w:rPr>
        <w:rFonts w:hint="default" w:ascii="Wingdings" w:hAnsi="Wingdings" w:cs="Wingdings"/>
        <w:sz w:val="20"/>
      </w:rPr>
    </w:lvl>
    <w:lvl w:ilvl="6" w:tentative="0">
      <w:start w:val="1"/>
      <w:numFmt w:val="bullet"/>
      <w:lvlText w:val=""/>
      <w:lvlJc w:val="left"/>
      <w:pPr>
        <w:tabs>
          <w:tab w:val="left" w:pos="5460"/>
        </w:tabs>
        <w:ind w:left="5460" w:hanging="360"/>
      </w:pPr>
      <w:rPr>
        <w:rFonts w:hint="default" w:ascii="Wingdings" w:hAnsi="Wingdings" w:cs="Wingdings"/>
        <w:sz w:val="20"/>
      </w:rPr>
    </w:lvl>
    <w:lvl w:ilvl="7" w:tentative="0">
      <w:start w:val="1"/>
      <w:numFmt w:val="bullet"/>
      <w:lvlText w:val=""/>
      <w:lvlJc w:val="left"/>
      <w:pPr>
        <w:tabs>
          <w:tab w:val="left" w:pos="6180"/>
        </w:tabs>
        <w:ind w:left="6180" w:hanging="360"/>
      </w:pPr>
      <w:rPr>
        <w:rFonts w:hint="default" w:ascii="Wingdings" w:hAnsi="Wingdings" w:cs="Wingdings"/>
        <w:sz w:val="20"/>
      </w:rPr>
    </w:lvl>
    <w:lvl w:ilvl="8" w:tentative="0">
      <w:start w:val="1"/>
      <w:numFmt w:val="bullet"/>
      <w:lvlText w:val=""/>
      <w:lvlJc w:val="left"/>
      <w:pPr>
        <w:tabs>
          <w:tab w:val="left" w:pos="6900"/>
        </w:tabs>
        <w:ind w:left="6900" w:hanging="360"/>
      </w:pPr>
      <w:rPr>
        <w:rFonts w:hint="default" w:ascii="Wingdings" w:hAnsi="Wingdings" w:cs="Wingdings"/>
        <w:sz w:val="20"/>
      </w:r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379D"/>
    <w:rsid w:val="000869B1"/>
    <w:rsid w:val="0037313C"/>
    <w:rsid w:val="005D37B0"/>
    <w:rsid w:val="00704722"/>
    <w:rsid w:val="00810387"/>
    <w:rsid w:val="009B76A4"/>
    <w:rsid w:val="00B2379D"/>
    <w:rsid w:val="00C06819"/>
    <w:rsid w:val="00E55B69"/>
    <w:rsid w:val="00EC2A42"/>
    <w:rsid w:val="00F379BE"/>
    <w:rsid w:val="02507DD1"/>
    <w:rsid w:val="0394173B"/>
    <w:rsid w:val="0489793C"/>
    <w:rsid w:val="04A24FF6"/>
    <w:rsid w:val="0A782632"/>
    <w:rsid w:val="0C57730E"/>
    <w:rsid w:val="0F5272D0"/>
    <w:rsid w:val="11166C7E"/>
    <w:rsid w:val="115E4FD3"/>
    <w:rsid w:val="12D66B31"/>
    <w:rsid w:val="18B1129A"/>
    <w:rsid w:val="207109C7"/>
    <w:rsid w:val="21E20F39"/>
    <w:rsid w:val="2259334D"/>
    <w:rsid w:val="2358620C"/>
    <w:rsid w:val="23A5630C"/>
    <w:rsid w:val="23BF2D5B"/>
    <w:rsid w:val="382310D6"/>
    <w:rsid w:val="38BF51AF"/>
    <w:rsid w:val="3B427751"/>
    <w:rsid w:val="48E65824"/>
    <w:rsid w:val="4D6421F6"/>
    <w:rsid w:val="51C07B1A"/>
    <w:rsid w:val="56062A2F"/>
    <w:rsid w:val="585150C2"/>
    <w:rsid w:val="5A1E2E4A"/>
    <w:rsid w:val="5A38239D"/>
    <w:rsid w:val="5C7C4A6E"/>
    <w:rsid w:val="5E713643"/>
    <w:rsid w:val="5F992EB6"/>
    <w:rsid w:val="64B42979"/>
    <w:rsid w:val="67FB7857"/>
    <w:rsid w:val="69CC618F"/>
    <w:rsid w:val="6A825142"/>
    <w:rsid w:val="6C660DAB"/>
    <w:rsid w:val="740C41EF"/>
    <w:rsid w:val="758B5965"/>
    <w:rsid w:val="7FED0A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9"/>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character" w:styleId="6">
    <w:name w:val="Emphasis"/>
    <w:basedOn w:val="4"/>
    <w:qFormat/>
    <w:uiPriority w:val="20"/>
    <w:rPr>
      <w:i/>
      <w:iCs/>
    </w:rPr>
  </w:style>
  <w:style w:type="character" w:styleId="7">
    <w:name w:val="Hyperlink"/>
    <w:basedOn w:val="4"/>
    <w:semiHidden/>
    <w:unhideWhenUsed/>
    <w:qFormat/>
    <w:uiPriority w:val="99"/>
    <w:rPr>
      <w:color w:val="0000FF"/>
      <w:u w:val="single"/>
    </w:rPr>
  </w:style>
  <w:style w:type="paragraph" w:styleId="8">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9">
    <w:name w:val="Strong"/>
    <w:basedOn w:val="4"/>
    <w:qFormat/>
    <w:uiPriority w:val="22"/>
    <w:rPr>
      <w:b/>
      <w:bCs/>
    </w:rPr>
  </w:style>
  <w:style w:type="paragraph" w:styleId="10">
    <w:name w:val="toc 1"/>
    <w:basedOn w:val="1"/>
    <w:next w:val="1"/>
    <w:semiHidden/>
    <w:unhideWhenUsed/>
    <w:uiPriority w:val="39"/>
  </w:style>
  <w:style w:type="paragraph" w:styleId="11">
    <w:name w:val="toc 2"/>
    <w:basedOn w:val="1"/>
    <w:next w:val="1"/>
    <w:semiHidden/>
    <w:unhideWhenUsed/>
    <w:uiPriority w:val="39"/>
    <w:pPr>
      <w:ind w:left="420" w:leftChars="200"/>
    </w:pPr>
  </w:style>
  <w:style w:type="paragraph" w:styleId="12">
    <w:name w:val="toc 3"/>
    <w:basedOn w:val="1"/>
    <w:next w:val="1"/>
    <w:semiHidden/>
    <w:unhideWhenUsed/>
    <w:uiPriority w:val="39"/>
    <w:pPr>
      <w:ind w:left="840" w:leftChars="400"/>
    </w:pPr>
  </w:style>
  <w:style w:type="paragraph" w:styleId="13">
    <w:name w:val="List Paragraph"/>
    <w:basedOn w:val="1"/>
    <w:qFormat/>
    <w:uiPriority w:val="34"/>
    <w:pPr>
      <w:ind w:left="720"/>
      <w:contextualSpacing/>
    </w:pPr>
  </w:style>
  <w:style w:type="paragraph" w:customStyle="1" w:styleId="14">
    <w:name w:val="p1"/>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15">
    <w:name w:val="fontstyle01"/>
    <w:basedOn w:val="4"/>
    <w:qFormat/>
    <w:uiPriority w:val="0"/>
    <w:rPr>
      <w:rFonts w:hint="default" w:ascii="Times New Roman" w:hAnsi="Times New Roman" w:cs="Times New Roman"/>
      <w:color w:val="000000"/>
      <w:sz w:val="26"/>
      <w:szCs w:val="26"/>
    </w:rPr>
  </w:style>
  <w:style w:type="paragraph" w:customStyle="1" w:styleId="16">
    <w:name w:val="WPSOffice手动目录 1"/>
    <w:uiPriority w:val="0"/>
    <w:pPr>
      <w:ind w:leftChars="0"/>
    </w:pPr>
    <w:rPr>
      <w:rFonts w:ascii="Times New Roman" w:hAnsi="Times New Roman" w:eastAsia="SimSun" w:cs="Times New Roman"/>
      <w:sz w:val="20"/>
      <w:szCs w:val="20"/>
    </w:rPr>
  </w:style>
  <w:style w:type="paragraph" w:customStyle="1" w:styleId="17">
    <w:name w:val="WPSOffice手动目录 2"/>
    <w:uiPriority w:val="0"/>
    <w:pPr>
      <w:ind w:leftChars="200"/>
    </w:pPr>
    <w:rPr>
      <w:rFonts w:ascii="Times New Roman" w:hAnsi="Times New Roman" w:eastAsia="SimSun" w:cs="Times New Roman"/>
      <w:sz w:val="20"/>
      <w:szCs w:val="20"/>
    </w:rPr>
  </w:style>
  <w:style w:type="paragraph" w:customStyle="1" w:styleId="18">
    <w:name w:val="WPSOffice手动目录 3"/>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emf"/><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oleObject" Target="embeddings/oleObject1.bin"/><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HP</Company>
  <Pages>10</Pages>
  <Words>1961</Words>
  <Characters>11179</Characters>
  <Lines>93</Lines>
  <Paragraphs>26</Paragraphs>
  <TotalTime>1</TotalTime>
  <ScaleCrop>false</ScaleCrop>
  <LinksUpToDate>false</LinksUpToDate>
  <CharactersWithSpaces>13114</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2022-03-30T02:04:00Z</dcterms:created>
  <dc:creator>Microsoft account</dc:creator>
  <cp:lastModifiedBy>HP</cp:lastModifiedBy>
  <cp:lastPrinted>2022-03-30T03:49:00Z</cp:lastPrinted>
  <dcterms:modified xsi:type="dcterms:W3CDTF">2022-05-21T04:53:36Z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CF24580786C94E06B0846002D9ED0413</vt:lpwstr>
  </property>
</Properties>
</file>